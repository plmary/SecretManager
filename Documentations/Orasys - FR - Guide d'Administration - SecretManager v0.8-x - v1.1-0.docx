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F96D10">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proofErr w:type="spellStart"/>
            <w:r w:rsidR="00F96D10" w:rsidRPr="00F96D10">
              <w:rPr>
                <w:rFonts w:cs="Arial"/>
                <w:smallCaps/>
                <w:color w:val="9BBB59"/>
                <w:szCs w:val="40"/>
              </w:rPr>
              <w:t>Secret</w:t>
            </w:r>
            <w:r w:rsidR="00F96D10" w:rsidRPr="00CC692D">
              <w:rPr>
                <w:rFonts w:cs="Arial"/>
                <w:smallCaps/>
                <w:color w:val="4F81BD" w:themeColor="accent1"/>
                <w:szCs w:val="40"/>
              </w:rPr>
              <w:t>Manager</w:t>
            </w:r>
            <w:proofErr w:type="spellEnd"/>
            <w:r w:rsidR="00F96D10" w:rsidRPr="00F96D10">
              <w:rPr>
                <w:rFonts w:cs="Arial"/>
                <w:smallCaps/>
                <w:color w:val="9BBB59"/>
                <w:szCs w:val="40"/>
              </w:rPr>
              <w:t xml:space="preserve"> </w:t>
            </w:r>
            <w:r w:rsidR="00F96D10" w:rsidRPr="00F96D10">
              <w:rPr>
                <w:rFonts w:cs="Arial"/>
                <w:smallCaps/>
                <w:color w:val="A6A6A6"/>
                <w:szCs w:val="40"/>
              </w:rPr>
              <w:t>v0.</w:t>
            </w:r>
            <w:r w:rsidR="00F96D10" w:rsidRPr="00F96D10">
              <w:rPr>
                <w:smallCaps/>
                <w:color w:val="A6A6A6"/>
              </w:rPr>
              <w:t>8-x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proofErr w:type="spellStart"/>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proofErr w:type="spellEnd"/>
            <w:r>
              <w:t> »</w:t>
            </w:r>
            <w:r w:rsidR="00CF4C9D">
              <w:t xml:space="preserve"> et son serveur interne le « </w:t>
            </w:r>
            <w:proofErr w:type="spellStart"/>
            <w:r w:rsidR="00EE46DF" w:rsidRPr="00C218A4">
              <w:rPr>
                <w:rFonts w:cs="Arial"/>
                <w:smallCaps/>
                <w:color w:val="9BBB59"/>
                <w:szCs w:val="40"/>
              </w:rPr>
              <w:t>Secret</w:t>
            </w:r>
            <w:r w:rsidR="00EE46DF" w:rsidRPr="00C218A4">
              <w:rPr>
                <w:rFonts w:cs="Arial"/>
                <w:smallCaps/>
                <w:color w:val="4F81BD"/>
                <w:szCs w:val="40"/>
              </w:rPr>
              <w:t>Server</w:t>
            </w:r>
            <w:proofErr w:type="spellEnd"/>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7FB57DFB" w:rsidR="006F45B7" w:rsidRDefault="001C2D49" w:rsidP="00C70802">
            <w:pPr>
              <w:pStyle w:val="Textetableau"/>
            </w:pPr>
            <w:r>
              <w:t>1.1-0</w:t>
            </w:r>
          </w:p>
        </w:tc>
        <w:tc>
          <w:tcPr>
            <w:tcW w:w="1842" w:type="dxa"/>
          </w:tcPr>
          <w:p w14:paraId="14C2356C" w14:textId="7C57F731" w:rsidR="006F45B7" w:rsidRDefault="006703B7" w:rsidP="00C70802">
            <w:pPr>
              <w:pStyle w:val="Textetableau"/>
            </w:pPr>
            <w:r>
              <w:t>09</w:t>
            </w:r>
            <w:r w:rsidR="001C2D49">
              <w:t>/05/2014</w:t>
            </w:r>
          </w:p>
        </w:tc>
        <w:tc>
          <w:tcPr>
            <w:tcW w:w="5702" w:type="dxa"/>
          </w:tcPr>
          <w:p w14:paraId="3B3950E0" w14:textId="77777777" w:rsidR="006F45B7" w:rsidRDefault="001C2D49" w:rsidP="00C70802">
            <w:pPr>
              <w:pStyle w:val="Textetableau"/>
            </w:pPr>
            <w:r>
              <w:t>Modifications :</w:t>
            </w:r>
          </w:p>
          <w:p w14:paraId="271C4D8D" w14:textId="77777777" w:rsidR="001C2D49" w:rsidRDefault="001C2D49" w:rsidP="001C2D49">
            <w:pPr>
              <w:pStyle w:val="Textetableau"/>
              <w:numPr>
                <w:ilvl w:val="0"/>
                <w:numId w:val="29"/>
              </w:numPr>
            </w:pPr>
            <w:r>
              <w:t>Nouvelle gestion des « Applications » associées aux « Secrets » ;</w:t>
            </w:r>
          </w:p>
          <w:p w14:paraId="2D428254" w14:textId="77777777" w:rsidR="001C2D49" w:rsidRDefault="001C2D49" w:rsidP="001C2D49">
            <w:pPr>
              <w:pStyle w:val="Textetableau"/>
              <w:numPr>
                <w:ilvl w:val="0"/>
                <w:numId w:val="29"/>
              </w:numPr>
            </w:pPr>
            <w:r>
              <w:t>Mise en œuvre des restaurations ;</w:t>
            </w:r>
          </w:p>
          <w:p w14:paraId="11BA863C" w14:textId="77777777" w:rsidR="001C2D49" w:rsidRDefault="001C2D49" w:rsidP="001C2D49">
            <w:pPr>
              <w:pStyle w:val="Textetableau"/>
              <w:numPr>
                <w:ilvl w:val="0"/>
                <w:numId w:val="29"/>
              </w:numPr>
            </w:pPr>
            <w:r>
              <w:t>Redimensionnement du tableau d’affichage des « Secrets » en fonction de la taille de fenêtre.</w:t>
            </w:r>
          </w:p>
          <w:p w14:paraId="798824E8" w14:textId="01FA5966" w:rsidR="00CF7728" w:rsidRDefault="00CF7728" w:rsidP="00CF7728">
            <w:pPr>
              <w:pStyle w:val="Textetableau"/>
            </w:pPr>
            <w:r>
              <w:t>Cette modification correspond à la version « 0.8-4 ».</w:t>
            </w:r>
          </w:p>
        </w:tc>
      </w:tr>
    </w:tbl>
    <w:p w14:paraId="7B7E384A" w14:textId="2AB3298B"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 xml:space="preserve">Installation – </w:t>
            </w:r>
            <w:proofErr w:type="spellStart"/>
            <w:r w:rsidR="0068395B">
              <w:t>SecretManager</w:t>
            </w:r>
            <w:proofErr w:type="spellEnd"/>
          </w:p>
        </w:tc>
        <w:tc>
          <w:tcPr>
            <w:tcW w:w="3674" w:type="dxa"/>
          </w:tcPr>
          <w:p w14:paraId="2DE9FEAF" w14:textId="77777777" w:rsidR="004A2FAF" w:rsidRPr="00F5248F" w:rsidRDefault="00CF4C9D" w:rsidP="00796A9A">
            <w:pPr>
              <w:pStyle w:val="Textetableau"/>
            </w:pPr>
            <w:proofErr w:type="spellStart"/>
            <w:r w:rsidRPr="00CF4C9D">
              <w:t>Orasys</w:t>
            </w:r>
            <w:proofErr w:type="spellEnd"/>
            <w:r w:rsidRPr="00CF4C9D">
              <w:t xml:space="preserve"> - FR - Guide Installati</w:t>
            </w:r>
            <w:r w:rsidR="00796A9A">
              <w:t xml:space="preserve">on - </w:t>
            </w:r>
            <w:proofErr w:type="spellStart"/>
            <w:r w:rsidR="00796A9A">
              <w:t>SecretManager</w:t>
            </w:r>
            <w:proofErr w:type="spellEnd"/>
            <w:r w:rsidR="00796A9A">
              <w:t xml:space="preserve">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7F885FF2" w14:textId="77777777" w:rsidR="00FA5D3E"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r w:rsidR="00FA5D3E">
        <w:rPr>
          <w:noProof/>
        </w:rPr>
        <w:t>1. Mise en garde</w:t>
      </w:r>
      <w:r w:rsidR="00FA5D3E">
        <w:rPr>
          <w:noProof/>
        </w:rPr>
        <w:tab/>
      </w:r>
      <w:r w:rsidR="00FA5D3E">
        <w:rPr>
          <w:noProof/>
        </w:rPr>
        <w:fldChar w:fldCharType="begin"/>
      </w:r>
      <w:r w:rsidR="00FA5D3E">
        <w:rPr>
          <w:noProof/>
        </w:rPr>
        <w:instrText xml:space="preserve"> PAGEREF _Toc261266062 \h </w:instrText>
      </w:r>
      <w:r w:rsidR="00FA5D3E">
        <w:rPr>
          <w:noProof/>
        </w:rPr>
      </w:r>
      <w:r w:rsidR="00FA5D3E">
        <w:rPr>
          <w:noProof/>
        </w:rPr>
        <w:fldChar w:fldCharType="separate"/>
      </w:r>
      <w:r w:rsidR="00FA5D3E">
        <w:rPr>
          <w:noProof/>
        </w:rPr>
        <w:t>10</w:t>
      </w:r>
      <w:r w:rsidR="00FA5D3E">
        <w:rPr>
          <w:noProof/>
        </w:rPr>
        <w:fldChar w:fldCharType="end"/>
      </w:r>
    </w:p>
    <w:p w14:paraId="2DD5C7A4"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_Toc261266063 \h </w:instrText>
      </w:r>
      <w:r>
        <w:rPr>
          <w:noProof/>
        </w:rPr>
      </w:r>
      <w:r>
        <w:rPr>
          <w:noProof/>
        </w:rPr>
        <w:fldChar w:fldCharType="separate"/>
      </w:r>
      <w:r>
        <w:rPr>
          <w:noProof/>
        </w:rPr>
        <w:t>10</w:t>
      </w:r>
      <w:r>
        <w:rPr>
          <w:noProof/>
        </w:rPr>
        <w:fldChar w:fldCharType="end"/>
      </w:r>
    </w:p>
    <w:p w14:paraId="7D58BAD0"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_Toc261266064 \h </w:instrText>
      </w:r>
      <w:r>
        <w:rPr>
          <w:noProof/>
        </w:rPr>
      </w:r>
      <w:r>
        <w:rPr>
          <w:noProof/>
        </w:rPr>
        <w:fldChar w:fldCharType="separate"/>
      </w:r>
      <w:r>
        <w:rPr>
          <w:noProof/>
        </w:rPr>
        <w:t>10</w:t>
      </w:r>
      <w:r>
        <w:rPr>
          <w:noProof/>
        </w:rPr>
        <w:fldChar w:fldCharType="end"/>
      </w:r>
    </w:p>
    <w:p w14:paraId="5003AE67"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61122D">
        <w:rPr>
          <w:noProof/>
          <w:color w:val="9EC630"/>
        </w:rPr>
        <w:t>Secret</w:t>
      </w:r>
      <w:r w:rsidRPr="0061122D">
        <w:rPr>
          <w:noProof/>
          <w:color w:val="568EB6"/>
        </w:rPr>
        <w:t>Manager </w:t>
      </w:r>
      <w:r>
        <w:rPr>
          <w:noProof/>
        </w:rPr>
        <w:t>»</w:t>
      </w:r>
      <w:r>
        <w:rPr>
          <w:noProof/>
        </w:rPr>
        <w:tab/>
      </w:r>
      <w:r>
        <w:rPr>
          <w:noProof/>
        </w:rPr>
        <w:fldChar w:fldCharType="begin"/>
      </w:r>
      <w:r>
        <w:rPr>
          <w:noProof/>
        </w:rPr>
        <w:instrText xml:space="preserve"> PAGEREF _Toc261266065 \h </w:instrText>
      </w:r>
      <w:r>
        <w:rPr>
          <w:noProof/>
        </w:rPr>
      </w:r>
      <w:r>
        <w:rPr>
          <w:noProof/>
        </w:rPr>
        <w:fldChar w:fldCharType="separate"/>
      </w:r>
      <w:r>
        <w:rPr>
          <w:noProof/>
        </w:rPr>
        <w:t>10</w:t>
      </w:r>
      <w:r>
        <w:rPr>
          <w:noProof/>
        </w:rPr>
        <w:fldChar w:fldCharType="end"/>
      </w:r>
    </w:p>
    <w:p w14:paraId="3846948A"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_Toc261266066 \h </w:instrText>
      </w:r>
      <w:r>
        <w:rPr>
          <w:noProof/>
        </w:rPr>
      </w:r>
      <w:r>
        <w:rPr>
          <w:noProof/>
        </w:rPr>
        <w:fldChar w:fldCharType="separate"/>
      </w:r>
      <w:r>
        <w:rPr>
          <w:noProof/>
        </w:rPr>
        <w:t>12</w:t>
      </w:r>
      <w:r>
        <w:rPr>
          <w:noProof/>
        </w:rPr>
        <w:fldChar w:fldCharType="end"/>
      </w:r>
    </w:p>
    <w:p w14:paraId="06BD33EC"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_Toc261266067 \h </w:instrText>
      </w:r>
      <w:r>
        <w:rPr>
          <w:noProof/>
        </w:rPr>
      </w:r>
      <w:r>
        <w:rPr>
          <w:noProof/>
        </w:rPr>
        <w:fldChar w:fldCharType="separate"/>
      </w:r>
      <w:r>
        <w:rPr>
          <w:noProof/>
        </w:rPr>
        <w:t>12</w:t>
      </w:r>
      <w:r>
        <w:rPr>
          <w:noProof/>
        </w:rPr>
        <w:fldChar w:fldCharType="end"/>
      </w:r>
    </w:p>
    <w:p w14:paraId="237DAAA5"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_Toc261266068 \h </w:instrText>
      </w:r>
      <w:r>
        <w:rPr>
          <w:noProof/>
        </w:rPr>
      </w:r>
      <w:r>
        <w:rPr>
          <w:noProof/>
        </w:rPr>
        <w:fldChar w:fldCharType="separate"/>
      </w:r>
      <w:r>
        <w:rPr>
          <w:noProof/>
        </w:rPr>
        <w:t>12</w:t>
      </w:r>
      <w:r>
        <w:rPr>
          <w:noProof/>
        </w:rPr>
        <w:fldChar w:fldCharType="end"/>
      </w:r>
    </w:p>
    <w:p w14:paraId="2708417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_Toc261266069 \h </w:instrText>
      </w:r>
      <w:r>
        <w:rPr>
          <w:noProof/>
        </w:rPr>
      </w:r>
      <w:r>
        <w:rPr>
          <w:noProof/>
        </w:rPr>
        <w:fldChar w:fldCharType="separate"/>
      </w:r>
      <w:r>
        <w:rPr>
          <w:noProof/>
        </w:rPr>
        <w:t>13</w:t>
      </w:r>
      <w:r>
        <w:rPr>
          <w:noProof/>
        </w:rPr>
        <w:fldChar w:fldCharType="end"/>
      </w:r>
    </w:p>
    <w:p w14:paraId="02C4AE6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_Toc261266070 \h </w:instrText>
      </w:r>
      <w:r>
        <w:rPr>
          <w:noProof/>
        </w:rPr>
      </w:r>
      <w:r>
        <w:rPr>
          <w:noProof/>
        </w:rPr>
        <w:fldChar w:fldCharType="separate"/>
      </w:r>
      <w:r>
        <w:rPr>
          <w:noProof/>
        </w:rPr>
        <w:t>13</w:t>
      </w:r>
      <w:r>
        <w:rPr>
          <w:noProof/>
        </w:rPr>
        <w:fldChar w:fldCharType="end"/>
      </w:r>
    </w:p>
    <w:p w14:paraId="4E627689"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61122D">
        <w:rPr>
          <w:noProof/>
          <w:color w:val="9EC630"/>
        </w:rPr>
        <w:t>Secret</w:t>
      </w:r>
      <w:r w:rsidRPr="0061122D">
        <w:rPr>
          <w:noProof/>
          <w:color w:val="568EB6"/>
        </w:rPr>
        <w:t>Manager</w:t>
      </w:r>
      <w:r>
        <w:rPr>
          <w:noProof/>
        </w:rPr>
        <w:t> »</w:t>
      </w:r>
      <w:r>
        <w:rPr>
          <w:noProof/>
        </w:rPr>
        <w:tab/>
      </w:r>
      <w:r>
        <w:rPr>
          <w:noProof/>
        </w:rPr>
        <w:fldChar w:fldCharType="begin"/>
      </w:r>
      <w:r>
        <w:rPr>
          <w:noProof/>
        </w:rPr>
        <w:instrText xml:space="preserve"> PAGEREF _Toc261266071 \h </w:instrText>
      </w:r>
      <w:r>
        <w:rPr>
          <w:noProof/>
        </w:rPr>
      </w:r>
      <w:r>
        <w:rPr>
          <w:noProof/>
        </w:rPr>
        <w:fldChar w:fldCharType="separate"/>
      </w:r>
      <w:r>
        <w:rPr>
          <w:noProof/>
        </w:rPr>
        <w:t>13</w:t>
      </w:r>
      <w:r>
        <w:rPr>
          <w:noProof/>
        </w:rPr>
        <w:fldChar w:fldCharType="end"/>
      </w:r>
    </w:p>
    <w:p w14:paraId="326A418F"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_Toc261266072 \h </w:instrText>
      </w:r>
      <w:r>
        <w:rPr>
          <w:noProof/>
        </w:rPr>
      </w:r>
      <w:r>
        <w:rPr>
          <w:noProof/>
        </w:rPr>
        <w:fldChar w:fldCharType="separate"/>
      </w:r>
      <w:r>
        <w:rPr>
          <w:noProof/>
        </w:rPr>
        <w:t>14</w:t>
      </w:r>
      <w:r>
        <w:rPr>
          <w:noProof/>
        </w:rPr>
        <w:fldChar w:fldCharType="end"/>
      </w:r>
    </w:p>
    <w:p w14:paraId="3161E8FC"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Gestion des utilisateurs</w:t>
      </w:r>
      <w:r>
        <w:rPr>
          <w:noProof/>
        </w:rPr>
        <w:tab/>
      </w:r>
      <w:r>
        <w:rPr>
          <w:noProof/>
        </w:rPr>
        <w:fldChar w:fldCharType="begin"/>
      </w:r>
      <w:r>
        <w:rPr>
          <w:noProof/>
        </w:rPr>
        <w:instrText xml:space="preserve"> PAGEREF _Toc261266073 \h </w:instrText>
      </w:r>
      <w:r>
        <w:rPr>
          <w:noProof/>
        </w:rPr>
      </w:r>
      <w:r>
        <w:rPr>
          <w:noProof/>
        </w:rPr>
        <w:fldChar w:fldCharType="separate"/>
      </w:r>
      <w:r>
        <w:rPr>
          <w:noProof/>
        </w:rPr>
        <w:t>14</w:t>
      </w:r>
      <w:r>
        <w:rPr>
          <w:noProof/>
        </w:rPr>
        <w:fldChar w:fldCharType="end"/>
      </w:r>
    </w:p>
    <w:p w14:paraId="1433E3D1" w14:textId="77777777" w:rsidR="00FA5D3E" w:rsidRDefault="00FA5D3E">
      <w:pPr>
        <w:pStyle w:val="TM3"/>
        <w:rPr>
          <w:rFonts w:asciiTheme="minorHAnsi" w:eastAsiaTheme="minorEastAsia" w:hAnsiTheme="minorHAnsi" w:cstheme="minorBidi"/>
          <w:b w:val="0"/>
          <w:noProof/>
          <w:sz w:val="24"/>
          <w:szCs w:val="24"/>
          <w:lang w:eastAsia="ja-JP"/>
        </w:rPr>
      </w:pPr>
      <w:r>
        <w:rPr>
          <w:noProof/>
        </w:rPr>
        <w:t>7.1.1. Accéder à l’écran de gestion des utilisateurs</w:t>
      </w:r>
      <w:r>
        <w:rPr>
          <w:noProof/>
        </w:rPr>
        <w:tab/>
      </w:r>
      <w:r>
        <w:rPr>
          <w:noProof/>
        </w:rPr>
        <w:fldChar w:fldCharType="begin"/>
      </w:r>
      <w:r>
        <w:rPr>
          <w:noProof/>
        </w:rPr>
        <w:instrText xml:space="preserve"> PAGEREF _Toc261266074 \h </w:instrText>
      </w:r>
      <w:r>
        <w:rPr>
          <w:noProof/>
        </w:rPr>
      </w:r>
      <w:r>
        <w:rPr>
          <w:noProof/>
        </w:rPr>
        <w:fldChar w:fldCharType="separate"/>
      </w:r>
      <w:r>
        <w:rPr>
          <w:noProof/>
        </w:rPr>
        <w:t>14</w:t>
      </w:r>
      <w:r>
        <w:rPr>
          <w:noProof/>
        </w:rPr>
        <w:fldChar w:fldCharType="end"/>
      </w:r>
    </w:p>
    <w:p w14:paraId="25B77B5B" w14:textId="77777777" w:rsidR="00FA5D3E" w:rsidRDefault="00FA5D3E">
      <w:pPr>
        <w:pStyle w:val="TM3"/>
        <w:rPr>
          <w:rFonts w:asciiTheme="minorHAnsi" w:eastAsiaTheme="minorEastAsia" w:hAnsiTheme="minorHAnsi" w:cstheme="minorBidi"/>
          <w:b w:val="0"/>
          <w:noProof/>
          <w:sz w:val="24"/>
          <w:szCs w:val="24"/>
          <w:lang w:eastAsia="ja-JP"/>
        </w:rPr>
      </w:pPr>
      <w:r>
        <w:rPr>
          <w:noProof/>
        </w:rPr>
        <w:t>7.1.2. Ecran liste des utilisateurs</w:t>
      </w:r>
      <w:r>
        <w:rPr>
          <w:noProof/>
        </w:rPr>
        <w:tab/>
      </w:r>
      <w:r>
        <w:rPr>
          <w:noProof/>
        </w:rPr>
        <w:fldChar w:fldCharType="begin"/>
      </w:r>
      <w:r>
        <w:rPr>
          <w:noProof/>
        </w:rPr>
        <w:instrText xml:space="preserve"> PAGEREF _Toc261266075 \h </w:instrText>
      </w:r>
      <w:r>
        <w:rPr>
          <w:noProof/>
        </w:rPr>
      </w:r>
      <w:r>
        <w:rPr>
          <w:noProof/>
        </w:rPr>
        <w:fldChar w:fldCharType="separate"/>
      </w:r>
      <w:r>
        <w:rPr>
          <w:noProof/>
        </w:rPr>
        <w:t>14</w:t>
      </w:r>
      <w:r>
        <w:rPr>
          <w:noProof/>
        </w:rPr>
        <w:fldChar w:fldCharType="end"/>
      </w:r>
    </w:p>
    <w:p w14:paraId="0B040E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7.1.2.1. Colonne « Entité »</w:t>
      </w:r>
      <w:r>
        <w:rPr>
          <w:noProof/>
        </w:rPr>
        <w:tab/>
      </w:r>
      <w:r>
        <w:rPr>
          <w:noProof/>
        </w:rPr>
        <w:fldChar w:fldCharType="begin"/>
      </w:r>
      <w:r>
        <w:rPr>
          <w:noProof/>
        </w:rPr>
        <w:instrText xml:space="preserve"> PAGEREF _Toc261266076 \h </w:instrText>
      </w:r>
      <w:r>
        <w:rPr>
          <w:noProof/>
        </w:rPr>
      </w:r>
      <w:r>
        <w:rPr>
          <w:noProof/>
        </w:rPr>
        <w:fldChar w:fldCharType="separate"/>
      </w:r>
      <w:r>
        <w:rPr>
          <w:noProof/>
        </w:rPr>
        <w:t>15</w:t>
      </w:r>
      <w:r>
        <w:rPr>
          <w:noProof/>
        </w:rPr>
        <w:fldChar w:fldCharType="end"/>
      </w:r>
    </w:p>
    <w:p w14:paraId="35BC7A4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7.1.2.2. Colonne « Prénom »</w:t>
      </w:r>
      <w:r>
        <w:rPr>
          <w:noProof/>
        </w:rPr>
        <w:tab/>
      </w:r>
      <w:r>
        <w:rPr>
          <w:noProof/>
        </w:rPr>
        <w:fldChar w:fldCharType="begin"/>
      </w:r>
      <w:r>
        <w:rPr>
          <w:noProof/>
        </w:rPr>
        <w:instrText xml:space="preserve"> PAGEREF _Toc261266077 \h </w:instrText>
      </w:r>
      <w:r>
        <w:rPr>
          <w:noProof/>
        </w:rPr>
      </w:r>
      <w:r>
        <w:rPr>
          <w:noProof/>
        </w:rPr>
        <w:fldChar w:fldCharType="separate"/>
      </w:r>
      <w:r>
        <w:rPr>
          <w:noProof/>
        </w:rPr>
        <w:t>15</w:t>
      </w:r>
      <w:r>
        <w:rPr>
          <w:noProof/>
        </w:rPr>
        <w:fldChar w:fldCharType="end"/>
      </w:r>
    </w:p>
    <w:p w14:paraId="1AABBEC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7.1.2.3. Colonne « Nom »</w:t>
      </w:r>
      <w:r>
        <w:rPr>
          <w:noProof/>
        </w:rPr>
        <w:tab/>
      </w:r>
      <w:r>
        <w:rPr>
          <w:noProof/>
        </w:rPr>
        <w:fldChar w:fldCharType="begin"/>
      </w:r>
      <w:r>
        <w:rPr>
          <w:noProof/>
        </w:rPr>
        <w:instrText xml:space="preserve"> PAGEREF _Toc261266078 \h </w:instrText>
      </w:r>
      <w:r>
        <w:rPr>
          <w:noProof/>
        </w:rPr>
      </w:r>
      <w:r>
        <w:rPr>
          <w:noProof/>
        </w:rPr>
        <w:fldChar w:fldCharType="separate"/>
      </w:r>
      <w:r>
        <w:rPr>
          <w:noProof/>
        </w:rPr>
        <w:t>15</w:t>
      </w:r>
      <w:r>
        <w:rPr>
          <w:noProof/>
        </w:rPr>
        <w:fldChar w:fldCharType="end"/>
      </w:r>
    </w:p>
    <w:p w14:paraId="49C2889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7.1.2.4. Colonne « Nom de l’utilisateur »</w:t>
      </w:r>
      <w:r>
        <w:rPr>
          <w:noProof/>
        </w:rPr>
        <w:tab/>
      </w:r>
      <w:r>
        <w:rPr>
          <w:noProof/>
        </w:rPr>
        <w:fldChar w:fldCharType="begin"/>
      </w:r>
      <w:r>
        <w:rPr>
          <w:noProof/>
        </w:rPr>
        <w:instrText xml:space="preserve"> PAGEREF _Toc261266079 \h </w:instrText>
      </w:r>
      <w:r>
        <w:rPr>
          <w:noProof/>
        </w:rPr>
      </w:r>
      <w:r>
        <w:rPr>
          <w:noProof/>
        </w:rPr>
        <w:fldChar w:fldCharType="separate"/>
      </w:r>
      <w:r>
        <w:rPr>
          <w:noProof/>
        </w:rPr>
        <w:t>15</w:t>
      </w:r>
      <w:r>
        <w:rPr>
          <w:noProof/>
        </w:rPr>
        <w:fldChar w:fldCharType="end"/>
      </w:r>
    </w:p>
    <w:p w14:paraId="47001BA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7.1.2.5. Colonne « Dernière connexion »</w:t>
      </w:r>
      <w:r>
        <w:rPr>
          <w:noProof/>
        </w:rPr>
        <w:tab/>
      </w:r>
      <w:r>
        <w:rPr>
          <w:noProof/>
        </w:rPr>
        <w:fldChar w:fldCharType="begin"/>
      </w:r>
      <w:r>
        <w:rPr>
          <w:noProof/>
        </w:rPr>
        <w:instrText xml:space="preserve"> PAGEREF _Toc261266080 \h </w:instrText>
      </w:r>
      <w:r>
        <w:rPr>
          <w:noProof/>
        </w:rPr>
      </w:r>
      <w:r>
        <w:rPr>
          <w:noProof/>
        </w:rPr>
        <w:fldChar w:fldCharType="separate"/>
      </w:r>
      <w:r>
        <w:rPr>
          <w:noProof/>
        </w:rPr>
        <w:t>15</w:t>
      </w:r>
      <w:r>
        <w:rPr>
          <w:noProof/>
        </w:rPr>
        <w:fldChar w:fldCharType="end"/>
      </w:r>
    </w:p>
    <w:p w14:paraId="6A325C2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7.1.2.6. Colonne « Administrateur »</w:t>
      </w:r>
      <w:r>
        <w:rPr>
          <w:noProof/>
        </w:rPr>
        <w:tab/>
      </w:r>
      <w:r>
        <w:rPr>
          <w:noProof/>
        </w:rPr>
        <w:fldChar w:fldCharType="begin"/>
      </w:r>
      <w:r>
        <w:rPr>
          <w:noProof/>
        </w:rPr>
        <w:instrText xml:space="preserve"> PAGEREF _Toc261266081 \h </w:instrText>
      </w:r>
      <w:r>
        <w:rPr>
          <w:noProof/>
        </w:rPr>
      </w:r>
      <w:r>
        <w:rPr>
          <w:noProof/>
        </w:rPr>
        <w:fldChar w:fldCharType="separate"/>
      </w:r>
      <w:r>
        <w:rPr>
          <w:noProof/>
        </w:rPr>
        <w:t>15</w:t>
      </w:r>
      <w:r>
        <w:rPr>
          <w:noProof/>
        </w:rPr>
        <w:fldChar w:fldCharType="end"/>
      </w:r>
    </w:p>
    <w:p w14:paraId="2905B5E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7.1.2.7. Colonne « Statut »</w:t>
      </w:r>
      <w:r>
        <w:rPr>
          <w:noProof/>
        </w:rPr>
        <w:tab/>
      </w:r>
      <w:r>
        <w:rPr>
          <w:noProof/>
        </w:rPr>
        <w:fldChar w:fldCharType="begin"/>
      </w:r>
      <w:r>
        <w:rPr>
          <w:noProof/>
        </w:rPr>
        <w:instrText xml:space="preserve"> PAGEREF _Toc261266082 \h </w:instrText>
      </w:r>
      <w:r>
        <w:rPr>
          <w:noProof/>
        </w:rPr>
      </w:r>
      <w:r>
        <w:rPr>
          <w:noProof/>
        </w:rPr>
        <w:fldChar w:fldCharType="separate"/>
      </w:r>
      <w:r>
        <w:rPr>
          <w:noProof/>
        </w:rPr>
        <w:t>15</w:t>
      </w:r>
      <w:r>
        <w:rPr>
          <w:noProof/>
        </w:rPr>
        <w:fldChar w:fldCharType="end"/>
      </w:r>
    </w:p>
    <w:p w14:paraId="5B21580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7.1.2.8. Colonne « Actions »</w:t>
      </w:r>
      <w:r>
        <w:rPr>
          <w:noProof/>
        </w:rPr>
        <w:tab/>
      </w:r>
      <w:r>
        <w:rPr>
          <w:noProof/>
        </w:rPr>
        <w:fldChar w:fldCharType="begin"/>
      </w:r>
      <w:r>
        <w:rPr>
          <w:noProof/>
        </w:rPr>
        <w:instrText xml:space="preserve"> PAGEREF _Toc261266083 \h </w:instrText>
      </w:r>
      <w:r>
        <w:rPr>
          <w:noProof/>
        </w:rPr>
      </w:r>
      <w:r>
        <w:rPr>
          <w:noProof/>
        </w:rPr>
        <w:fldChar w:fldCharType="separate"/>
      </w:r>
      <w:r>
        <w:rPr>
          <w:noProof/>
        </w:rPr>
        <w:t>16</w:t>
      </w:r>
      <w:r>
        <w:rPr>
          <w:noProof/>
        </w:rPr>
        <w:fldChar w:fldCharType="end"/>
      </w:r>
    </w:p>
    <w:p w14:paraId="293B0C51" w14:textId="77777777" w:rsidR="00FA5D3E" w:rsidRDefault="00FA5D3E">
      <w:pPr>
        <w:pStyle w:val="TM3"/>
        <w:rPr>
          <w:rFonts w:asciiTheme="minorHAnsi" w:eastAsiaTheme="minorEastAsia" w:hAnsiTheme="minorHAnsi" w:cstheme="minorBidi"/>
          <w:b w:val="0"/>
          <w:noProof/>
          <w:sz w:val="24"/>
          <w:szCs w:val="24"/>
          <w:lang w:eastAsia="ja-JP"/>
        </w:rPr>
      </w:pPr>
      <w:r>
        <w:rPr>
          <w:noProof/>
        </w:rPr>
        <w:t>7.1.3. Règles sur les données des « Utilisateurs »</w:t>
      </w:r>
      <w:r>
        <w:rPr>
          <w:noProof/>
        </w:rPr>
        <w:tab/>
      </w:r>
      <w:r>
        <w:rPr>
          <w:noProof/>
        </w:rPr>
        <w:fldChar w:fldCharType="begin"/>
      </w:r>
      <w:r>
        <w:rPr>
          <w:noProof/>
        </w:rPr>
        <w:instrText xml:space="preserve"> PAGEREF _Toc261266084 \h </w:instrText>
      </w:r>
      <w:r>
        <w:rPr>
          <w:noProof/>
        </w:rPr>
      </w:r>
      <w:r>
        <w:rPr>
          <w:noProof/>
        </w:rPr>
        <w:fldChar w:fldCharType="separate"/>
      </w:r>
      <w:r>
        <w:rPr>
          <w:noProof/>
        </w:rPr>
        <w:t>16</w:t>
      </w:r>
      <w:r>
        <w:rPr>
          <w:noProof/>
        </w:rPr>
        <w:fldChar w:fldCharType="end"/>
      </w:r>
    </w:p>
    <w:p w14:paraId="595437FF" w14:textId="77777777" w:rsidR="00FA5D3E" w:rsidRDefault="00FA5D3E">
      <w:pPr>
        <w:pStyle w:val="TM3"/>
        <w:rPr>
          <w:rFonts w:asciiTheme="minorHAnsi" w:eastAsiaTheme="minorEastAsia" w:hAnsiTheme="minorHAnsi" w:cstheme="minorBidi"/>
          <w:b w:val="0"/>
          <w:noProof/>
          <w:sz w:val="24"/>
          <w:szCs w:val="24"/>
          <w:lang w:eastAsia="ja-JP"/>
        </w:rPr>
      </w:pPr>
      <w:r>
        <w:rPr>
          <w:noProof/>
        </w:rPr>
        <w:t>7.1.4. Création d’un utilisateur</w:t>
      </w:r>
      <w:r>
        <w:rPr>
          <w:noProof/>
        </w:rPr>
        <w:tab/>
      </w:r>
      <w:r>
        <w:rPr>
          <w:noProof/>
        </w:rPr>
        <w:fldChar w:fldCharType="begin"/>
      </w:r>
      <w:r>
        <w:rPr>
          <w:noProof/>
        </w:rPr>
        <w:instrText xml:space="preserve"> PAGEREF _Toc261266085 \h </w:instrText>
      </w:r>
      <w:r>
        <w:rPr>
          <w:noProof/>
        </w:rPr>
      </w:r>
      <w:r>
        <w:rPr>
          <w:noProof/>
        </w:rPr>
        <w:fldChar w:fldCharType="separate"/>
      </w:r>
      <w:r>
        <w:rPr>
          <w:noProof/>
        </w:rPr>
        <w:t>16</w:t>
      </w:r>
      <w:r>
        <w:rPr>
          <w:noProof/>
        </w:rPr>
        <w:fldChar w:fldCharType="end"/>
      </w:r>
    </w:p>
    <w:p w14:paraId="0EF510C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7.1.4.1. Liste déroulante « Entité »</w:t>
      </w:r>
      <w:r>
        <w:rPr>
          <w:noProof/>
        </w:rPr>
        <w:tab/>
      </w:r>
      <w:r>
        <w:rPr>
          <w:noProof/>
        </w:rPr>
        <w:fldChar w:fldCharType="begin"/>
      </w:r>
      <w:r>
        <w:rPr>
          <w:noProof/>
        </w:rPr>
        <w:instrText xml:space="preserve"> PAGEREF _Toc261266086 \h </w:instrText>
      </w:r>
      <w:r>
        <w:rPr>
          <w:noProof/>
        </w:rPr>
      </w:r>
      <w:r>
        <w:rPr>
          <w:noProof/>
        </w:rPr>
        <w:fldChar w:fldCharType="separate"/>
      </w:r>
      <w:r>
        <w:rPr>
          <w:noProof/>
        </w:rPr>
        <w:t>16</w:t>
      </w:r>
      <w:r>
        <w:rPr>
          <w:noProof/>
        </w:rPr>
        <w:fldChar w:fldCharType="end"/>
      </w:r>
    </w:p>
    <w:p w14:paraId="6A922FC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7.1.4.2. Bouton « Gestion des entités »</w:t>
      </w:r>
      <w:r>
        <w:rPr>
          <w:noProof/>
        </w:rPr>
        <w:tab/>
      </w:r>
      <w:r>
        <w:rPr>
          <w:noProof/>
        </w:rPr>
        <w:fldChar w:fldCharType="begin"/>
      </w:r>
      <w:r>
        <w:rPr>
          <w:noProof/>
        </w:rPr>
        <w:instrText xml:space="preserve"> PAGEREF _Toc261266087 \h </w:instrText>
      </w:r>
      <w:r>
        <w:rPr>
          <w:noProof/>
        </w:rPr>
      </w:r>
      <w:r>
        <w:rPr>
          <w:noProof/>
        </w:rPr>
        <w:fldChar w:fldCharType="separate"/>
      </w:r>
      <w:r>
        <w:rPr>
          <w:noProof/>
        </w:rPr>
        <w:t>16</w:t>
      </w:r>
      <w:r>
        <w:rPr>
          <w:noProof/>
        </w:rPr>
        <w:fldChar w:fldCharType="end"/>
      </w:r>
    </w:p>
    <w:p w14:paraId="0540FF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7.1.4.3. Liste déroulante « Civilité »</w:t>
      </w:r>
      <w:r>
        <w:rPr>
          <w:noProof/>
        </w:rPr>
        <w:tab/>
      </w:r>
      <w:r>
        <w:rPr>
          <w:noProof/>
        </w:rPr>
        <w:fldChar w:fldCharType="begin"/>
      </w:r>
      <w:r>
        <w:rPr>
          <w:noProof/>
        </w:rPr>
        <w:instrText xml:space="preserve"> PAGEREF _Toc261266088 \h </w:instrText>
      </w:r>
      <w:r>
        <w:rPr>
          <w:noProof/>
        </w:rPr>
      </w:r>
      <w:r>
        <w:rPr>
          <w:noProof/>
        </w:rPr>
        <w:fldChar w:fldCharType="separate"/>
      </w:r>
      <w:r>
        <w:rPr>
          <w:noProof/>
        </w:rPr>
        <w:t>16</w:t>
      </w:r>
      <w:r>
        <w:rPr>
          <w:noProof/>
        </w:rPr>
        <w:fldChar w:fldCharType="end"/>
      </w:r>
    </w:p>
    <w:p w14:paraId="29A6036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7.1.4.4. Bouton « Gestion des civilités »</w:t>
      </w:r>
      <w:r>
        <w:rPr>
          <w:noProof/>
        </w:rPr>
        <w:tab/>
      </w:r>
      <w:r>
        <w:rPr>
          <w:noProof/>
        </w:rPr>
        <w:fldChar w:fldCharType="begin"/>
      </w:r>
      <w:r>
        <w:rPr>
          <w:noProof/>
        </w:rPr>
        <w:instrText xml:space="preserve"> PAGEREF _Toc261266089 \h </w:instrText>
      </w:r>
      <w:r>
        <w:rPr>
          <w:noProof/>
        </w:rPr>
      </w:r>
      <w:r>
        <w:rPr>
          <w:noProof/>
        </w:rPr>
        <w:fldChar w:fldCharType="separate"/>
      </w:r>
      <w:r>
        <w:rPr>
          <w:noProof/>
        </w:rPr>
        <w:t>16</w:t>
      </w:r>
      <w:r>
        <w:rPr>
          <w:noProof/>
        </w:rPr>
        <w:fldChar w:fldCharType="end"/>
      </w:r>
    </w:p>
    <w:p w14:paraId="60DC7E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7.1.4.5. Champ « Nom d’utilisateur »</w:t>
      </w:r>
      <w:r>
        <w:rPr>
          <w:noProof/>
        </w:rPr>
        <w:tab/>
      </w:r>
      <w:r>
        <w:rPr>
          <w:noProof/>
        </w:rPr>
        <w:fldChar w:fldCharType="begin"/>
      </w:r>
      <w:r>
        <w:rPr>
          <w:noProof/>
        </w:rPr>
        <w:instrText xml:space="preserve"> PAGEREF _Toc261266090 \h </w:instrText>
      </w:r>
      <w:r>
        <w:rPr>
          <w:noProof/>
        </w:rPr>
      </w:r>
      <w:r>
        <w:rPr>
          <w:noProof/>
        </w:rPr>
        <w:fldChar w:fldCharType="separate"/>
      </w:r>
      <w:r>
        <w:rPr>
          <w:noProof/>
        </w:rPr>
        <w:t>17</w:t>
      </w:r>
      <w:r>
        <w:rPr>
          <w:noProof/>
        </w:rPr>
        <w:fldChar w:fldCharType="end"/>
      </w:r>
    </w:p>
    <w:p w14:paraId="05EDBB5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7.1.4.6. Boîte à cocher « Administrateur »</w:t>
      </w:r>
      <w:r>
        <w:rPr>
          <w:noProof/>
        </w:rPr>
        <w:tab/>
      </w:r>
      <w:r>
        <w:rPr>
          <w:noProof/>
        </w:rPr>
        <w:fldChar w:fldCharType="begin"/>
      </w:r>
      <w:r>
        <w:rPr>
          <w:noProof/>
        </w:rPr>
        <w:instrText xml:space="preserve"> PAGEREF _Toc261266091 \h </w:instrText>
      </w:r>
      <w:r>
        <w:rPr>
          <w:noProof/>
        </w:rPr>
      </w:r>
      <w:r>
        <w:rPr>
          <w:noProof/>
        </w:rPr>
        <w:fldChar w:fldCharType="separate"/>
      </w:r>
      <w:r>
        <w:rPr>
          <w:noProof/>
        </w:rPr>
        <w:t>17</w:t>
      </w:r>
      <w:r>
        <w:rPr>
          <w:noProof/>
        </w:rPr>
        <w:fldChar w:fldCharType="end"/>
      </w:r>
    </w:p>
    <w:p w14:paraId="0C379221"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7.1.5. Modification d’un utilisateur</w:t>
      </w:r>
      <w:r>
        <w:rPr>
          <w:noProof/>
        </w:rPr>
        <w:tab/>
      </w:r>
      <w:r>
        <w:rPr>
          <w:noProof/>
        </w:rPr>
        <w:fldChar w:fldCharType="begin"/>
      </w:r>
      <w:r>
        <w:rPr>
          <w:noProof/>
        </w:rPr>
        <w:instrText xml:space="preserve"> PAGEREF _Toc261266092 \h </w:instrText>
      </w:r>
      <w:r>
        <w:rPr>
          <w:noProof/>
        </w:rPr>
      </w:r>
      <w:r>
        <w:rPr>
          <w:noProof/>
        </w:rPr>
        <w:fldChar w:fldCharType="separate"/>
      </w:r>
      <w:r>
        <w:rPr>
          <w:noProof/>
        </w:rPr>
        <w:t>17</w:t>
      </w:r>
      <w:r>
        <w:rPr>
          <w:noProof/>
        </w:rPr>
        <w:fldChar w:fldCharType="end"/>
      </w:r>
    </w:p>
    <w:p w14:paraId="4AEDB9F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 Liste déroulante « Entité »</w:t>
      </w:r>
      <w:r>
        <w:rPr>
          <w:noProof/>
        </w:rPr>
        <w:tab/>
      </w:r>
      <w:r>
        <w:rPr>
          <w:noProof/>
        </w:rPr>
        <w:fldChar w:fldCharType="begin"/>
      </w:r>
      <w:r>
        <w:rPr>
          <w:noProof/>
        </w:rPr>
        <w:instrText xml:space="preserve"> PAGEREF _Toc261266093 \h </w:instrText>
      </w:r>
      <w:r>
        <w:rPr>
          <w:noProof/>
        </w:rPr>
      </w:r>
      <w:r>
        <w:rPr>
          <w:noProof/>
        </w:rPr>
        <w:fldChar w:fldCharType="separate"/>
      </w:r>
      <w:r>
        <w:rPr>
          <w:noProof/>
        </w:rPr>
        <w:t>17</w:t>
      </w:r>
      <w:r>
        <w:rPr>
          <w:noProof/>
        </w:rPr>
        <w:fldChar w:fldCharType="end"/>
      </w:r>
    </w:p>
    <w:p w14:paraId="1D03A7C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7.1.5.2. Bouton « Gestion des entités »</w:t>
      </w:r>
      <w:r>
        <w:rPr>
          <w:noProof/>
        </w:rPr>
        <w:tab/>
      </w:r>
      <w:r>
        <w:rPr>
          <w:noProof/>
        </w:rPr>
        <w:fldChar w:fldCharType="begin"/>
      </w:r>
      <w:r>
        <w:rPr>
          <w:noProof/>
        </w:rPr>
        <w:instrText xml:space="preserve"> PAGEREF _Toc261266094 \h </w:instrText>
      </w:r>
      <w:r>
        <w:rPr>
          <w:noProof/>
        </w:rPr>
      </w:r>
      <w:r>
        <w:rPr>
          <w:noProof/>
        </w:rPr>
        <w:fldChar w:fldCharType="separate"/>
      </w:r>
      <w:r>
        <w:rPr>
          <w:noProof/>
        </w:rPr>
        <w:t>17</w:t>
      </w:r>
      <w:r>
        <w:rPr>
          <w:noProof/>
        </w:rPr>
        <w:fldChar w:fldCharType="end"/>
      </w:r>
    </w:p>
    <w:p w14:paraId="3049150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7.1.5.3. Champ « Civilité »</w:t>
      </w:r>
      <w:r>
        <w:rPr>
          <w:noProof/>
        </w:rPr>
        <w:tab/>
      </w:r>
      <w:r>
        <w:rPr>
          <w:noProof/>
        </w:rPr>
        <w:fldChar w:fldCharType="begin"/>
      </w:r>
      <w:r>
        <w:rPr>
          <w:noProof/>
        </w:rPr>
        <w:instrText xml:space="preserve"> PAGEREF _Toc261266095 \h </w:instrText>
      </w:r>
      <w:r>
        <w:rPr>
          <w:noProof/>
        </w:rPr>
      </w:r>
      <w:r>
        <w:rPr>
          <w:noProof/>
        </w:rPr>
        <w:fldChar w:fldCharType="separate"/>
      </w:r>
      <w:r>
        <w:rPr>
          <w:noProof/>
        </w:rPr>
        <w:t>17</w:t>
      </w:r>
      <w:r>
        <w:rPr>
          <w:noProof/>
        </w:rPr>
        <w:fldChar w:fldCharType="end"/>
      </w:r>
    </w:p>
    <w:p w14:paraId="7EB77D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7.1.5.4. Bouton « Gestion des civilités »</w:t>
      </w:r>
      <w:r>
        <w:rPr>
          <w:noProof/>
        </w:rPr>
        <w:tab/>
      </w:r>
      <w:r>
        <w:rPr>
          <w:noProof/>
        </w:rPr>
        <w:fldChar w:fldCharType="begin"/>
      </w:r>
      <w:r>
        <w:rPr>
          <w:noProof/>
        </w:rPr>
        <w:instrText xml:space="preserve"> PAGEREF _Toc261266096 \h </w:instrText>
      </w:r>
      <w:r>
        <w:rPr>
          <w:noProof/>
        </w:rPr>
      </w:r>
      <w:r>
        <w:rPr>
          <w:noProof/>
        </w:rPr>
        <w:fldChar w:fldCharType="separate"/>
      </w:r>
      <w:r>
        <w:rPr>
          <w:noProof/>
        </w:rPr>
        <w:t>17</w:t>
      </w:r>
      <w:r>
        <w:rPr>
          <w:noProof/>
        </w:rPr>
        <w:fldChar w:fldCharType="end"/>
      </w:r>
    </w:p>
    <w:p w14:paraId="604F378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7.1.5.5. Champ « Nom d’utilisateur »</w:t>
      </w:r>
      <w:r>
        <w:rPr>
          <w:noProof/>
        </w:rPr>
        <w:tab/>
      </w:r>
      <w:r>
        <w:rPr>
          <w:noProof/>
        </w:rPr>
        <w:fldChar w:fldCharType="begin"/>
      </w:r>
      <w:r>
        <w:rPr>
          <w:noProof/>
        </w:rPr>
        <w:instrText xml:space="preserve"> PAGEREF _Toc261266097 \h </w:instrText>
      </w:r>
      <w:r>
        <w:rPr>
          <w:noProof/>
        </w:rPr>
      </w:r>
      <w:r>
        <w:rPr>
          <w:noProof/>
        </w:rPr>
        <w:fldChar w:fldCharType="separate"/>
      </w:r>
      <w:r>
        <w:rPr>
          <w:noProof/>
        </w:rPr>
        <w:t>17</w:t>
      </w:r>
      <w:r>
        <w:rPr>
          <w:noProof/>
        </w:rPr>
        <w:fldChar w:fldCharType="end"/>
      </w:r>
    </w:p>
    <w:p w14:paraId="5A11612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7.1.5.6. Boîte à cocher « Administrateur »</w:t>
      </w:r>
      <w:r>
        <w:rPr>
          <w:noProof/>
        </w:rPr>
        <w:tab/>
      </w:r>
      <w:r>
        <w:rPr>
          <w:noProof/>
        </w:rPr>
        <w:fldChar w:fldCharType="begin"/>
      </w:r>
      <w:r>
        <w:rPr>
          <w:noProof/>
        </w:rPr>
        <w:instrText xml:space="preserve"> PAGEREF _Toc261266098 \h </w:instrText>
      </w:r>
      <w:r>
        <w:rPr>
          <w:noProof/>
        </w:rPr>
      </w:r>
      <w:r>
        <w:rPr>
          <w:noProof/>
        </w:rPr>
        <w:fldChar w:fldCharType="separate"/>
      </w:r>
      <w:r>
        <w:rPr>
          <w:noProof/>
        </w:rPr>
        <w:t>18</w:t>
      </w:r>
      <w:r>
        <w:rPr>
          <w:noProof/>
        </w:rPr>
        <w:fldChar w:fldCharType="end"/>
      </w:r>
    </w:p>
    <w:p w14:paraId="67C8D05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7.1.5.7. Bouton « Réinitialiser le mot de passe »</w:t>
      </w:r>
      <w:r>
        <w:rPr>
          <w:noProof/>
        </w:rPr>
        <w:tab/>
      </w:r>
      <w:r>
        <w:rPr>
          <w:noProof/>
        </w:rPr>
        <w:fldChar w:fldCharType="begin"/>
      </w:r>
      <w:r>
        <w:rPr>
          <w:noProof/>
        </w:rPr>
        <w:instrText xml:space="preserve"> PAGEREF _Toc261266099 \h </w:instrText>
      </w:r>
      <w:r>
        <w:rPr>
          <w:noProof/>
        </w:rPr>
      </w:r>
      <w:r>
        <w:rPr>
          <w:noProof/>
        </w:rPr>
        <w:fldChar w:fldCharType="separate"/>
      </w:r>
      <w:r>
        <w:rPr>
          <w:noProof/>
        </w:rPr>
        <w:t>18</w:t>
      </w:r>
      <w:r>
        <w:rPr>
          <w:noProof/>
        </w:rPr>
        <w:fldChar w:fldCharType="end"/>
      </w:r>
    </w:p>
    <w:p w14:paraId="1DEE464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7.1.5.8. Bouton « Réinitialiser le nombre de tentative »</w:t>
      </w:r>
      <w:r>
        <w:rPr>
          <w:noProof/>
        </w:rPr>
        <w:tab/>
      </w:r>
      <w:r>
        <w:rPr>
          <w:noProof/>
        </w:rPr>
        <w:fldChar w:fldCharType="begin"/>
      </w:r>
      <w:r>
        <w:rPr>
          <w:noProof/>
        </w:rPr>
        <w:instrText xml:space="preserve"> PAGEREF _Toc261266100 \h </w:instrText>
      </w:r>
      <w:r>
        <w:rPr>
          <w:noProof/>
        </w:rPr>
      </w:r>
      <w:r>
        <w:rPr>
          <w:noProof/>
        </w:rPr>
        <w:fldChar w:fldCharType="separate"/>
      </w:r>
      <w:r>
        <w:rPr>
          <w:noProof/>
        </w:rPr>
        <w:t>18</w:t>
      </w:r>
      <w:r>
        <w:rPr>
          <w:noProof/>
        </w:rPr>
        <w:fldChar w:fldCharType="end"/>
      </w:r>
    </w:p>
    <w:p w14:paraId="590B822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7.1.5.9. Bouton « Réinitialiser la date d’expiration »</w:t>
      </w:r>
      <w:r>
        <w:rPr>
          <w:noProof/>
        </w:rPr>
        <w:tab/>
      </w:r>
      <w:r>
        <w:rPr>
          <w:noProof/>
        </w:rPr>
        <w:fldChar w:fldCharType="begin"/>
      </w:r>
      <w:r>
        <w:rPr>
          <w:noProof/>
        </w:rPr>
        <w:instrText xml:space="preserve"> PAGEREF _Toc261266101 \h </w:instrText>
      </w:r>
      <w:r>
        <w:rPr>
          <w:noProof/>
        </w:rPr>
      </w:r>
      <w:r>
        <w:rPr>
          <w:noProof/>
        </w:rPr>
        <w:fldChar w:fldCharType="separate"/>
      </w:r>
      <w:r>
        <w:rPr>
          <w:noProof/>
        </w:rPr>
        <w:t>18</w:t>
      </w:r>
      <w:r>
        <w:rPr>
          <w:noProof/>
        </w:rPr>
        <w:fldChar w:fldCharType="end"/>
      </w:r>
    </w:p>
    <w:p w14:paraId="298D53B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7.1.5.10. Bouton « Désactiver l’utilisateur » « Activer l’utilisateur »</w:t>
      </w:r>
      <w:r>
        <w:rPr>
          <w:noProof/>
        </w:rPr>
        <w:tab/>
      </w:r>
      <w:r>
        <w:rPr>
          <w:noProof/>
        </w:rPr>
        <w:fldChar w:fldCharType="begin"/>
      </w:r>
      <w:r>
        <w:rPr>
          <w:noProof/>
        </w:rPr>
        <w:instrText xml:space="preserve"> PAGEREF _Toc261266102 \h </w:instrText>
      </w:r>
      <w:r>
        <w:rPr>
          <w:noProof/>
        </w:rPr>
      </w:r>
      <w:r>
        <w:rPr>
          <w:noProof/>
        </w:rPr>
        <w:fldChar w:fldCharType="separate"/>
      </w:r>
      <w:r>
        <w:rPr>
          <w:noProof/>
        </w:rPr>
        <w:t>18</w:t>
      </w:r>
      <w:r>
        <w:rPr>
          <w:noProof/>
        </w:rPr>
        <w:fldChar w:fldCharType="end"/>
      </w:r>
    </w:p>
    <w:p w14:paraId="2DD1276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7.1.5.11. Bouton « Modifier »</w:t>
      </w:r>
      <w:r>
        <w:rPr>
          <w:noProof/>
        </w:rPr>
        <w:tab/>
      </w:r>
      <w:r>
        <w:rPr>
          <w:noProof/>
        </w:rPr>
        <w:fldChar w:fldCharType="begin"/>
      </w:r>
      <w:r>
        <w:rPr>
          <w:noProof/>
        </w:rPr>
        <w:instrText xml:space="preserve"> PAGEREF _Toc261266103 \h </w:instrText>
      </w:r>
      <w:r>
        <w:rPr>
          <w:noProof/>
        </w:rPr>
      </w:r>
      <w:r>
        <w:rPr>
          <w:noProof/>
        </w:rPr>
        <w:fldChar w:fldCharType="separate"/>
      </w:r>
      <w:r>
        <w:rPr>
          <w:noProof/>
        </w:rPr>
        <w:t>18</w:t>
      </w:r>
      <w:r>
        <w:rPr>
          <w:noProof/>
        </w:rPr>
        <w:fldChar w:fldCharType="end"/>
      </w:r>
    </w:p>
    <w:p w14:paraId="4BE1CD1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7.1.5.12. Bouton « Annuler »</w:t>
      </w:r>
      <w:r>
        <w:rPr>
          <w:noProof/>
        </w:rPr>
        <w:tab/>
      </w:r>
      <w:r>
        <w:rPr>
          <w:noProof/>
        </w:rPr>
        <w:fldChar w:fldCharType="begin"/>
      </w:r>
      <w:r>
        <w:rPr>
          <w:noProof/>
        </w:rPr>
        <w:instrText xml:space="preserve"> PAGEREF _Toc261266104 \h </w:instrText>
      </w:r>
      <w:r>
        <w:rPr>
          <w:noProof/>
        </w:rPr>
      </w:r>
      <w:r>
        <w:rPr>
          <w:noProof/>
        </w:rPr>
        <w:fldChar w:fldCharType="separate"/>
      </w:r>
      <w:r>
        <w:rPr>
          <w:noProof/>
        </w:rPr>
        <w:t>18</w:t>
      </w:r>
      <w:r>
        <w:rPr>
          <w:noProof/>
        </w:rPr>
        <w:fldChar w:fldCharType="end"/>
      </w:r>
    </w:p>
    <w:p w14:paraId="30870045" w14:textId="77777777" w:rsidR="00FA5D3E" w:rsidRDefault="00FA5D3E">
      <w:pPr>
        <w:pStyle w:val="TM3"/>
        <w:rPr>
          <w:rFonts w:asciiTheme="minorHAnsi" w:eastAsiaTheme="minorEastAsia" w:hAnsiTheme="minorHAnsi" w:cstheme="minorBidi"/>
          <w:b w:val="0"/>
          <w:noProof/>
          <w:sz w:val="24"/>
          <w:szCs w:val="24"/>
          <w:lang w:eastAsia="ja-JP"/>
        </w:rPr>
      </w:pPr>
      <w:r>
        <w:rPr>
          <w:noProof/>
        </w:rPr>
        <w:t>7.1.6. Suppression d’un utilisateur</w:t>
      </w:r>
      <w:r>
        <w:rPr>
          <w:noProof/>
        </w:rPr>
        <w:tab/>
      </w:r>
      <w:r>
        <w:rPr>
          <w:noProof/>
        </w:rPr>
        <w:fldChar w:fldCharType="begin"/>
      </w:r>
      <w:r>
        <w:rPr>
          <w:noProof/>
        </w:rPr>
        <w:instrText xml:space="preserve"> PAGEREF _Toc261266105 \h </w:instrText>
      </w:r>
      <w:r>
        <w:rPr>
          <w:noProof/>
        </w:rPr>
      </w:r>
      <w:r>
        <w:rPr>
          <w:noProof/>
        </w:rPr>
        <w:fldChar w:fldCharType="separate"/>
      </w:r>
      <w:r>
        <w:rPr>
          <w:noProof/>
        </w:rPr>
        <w:t>18</w:t>
      </w:r>
      <w:r>
        <w:rPr>
          <w:noProof/>
        </w:rPr>
        <w:fldChar w:fldCharType="end"/>
      </w:r>
    </w:p>
    <w:p w14:paraId="4622210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7.1.6.1. Bouton « Supprimer »</w:t>
      </w:r>
      <w:r>
        <w:rPr>
          <w:noProof/>
        </w:rPr>
        <w:tab/>
      </w:r>
      <w:r>
        <w:rPr>
          <w:noProof/>
        </w:rPr>
        <w:fldChar w:fldCharType="begin"/>
      </w:r>
      <w:r>
        <w:rPr>
          <w:noProof/>
        </w:rPr>
        <w:instrText xml:space="preserve"> PAGEREF _Toc261266106 \h </w:instrText>
      </w:r>
      <w:r>
        <w:rPr>
          <w:noProof/>
        </w:rPr>
      </w:r>
      <w:r>
        <w:rPr>
          <w:noProof/>
        </w:rPr>
        <w:fldChar w:fldCharType="separate"/>
      </w:r>
      <w:r>
        <w:rPr>
          <w:noProof/>
        </w:rPr>
        <w:t>18</w:t>
      </w:r>
      <w:r>
        <w:rPr>
          <w:noProof/>
        </w:rPr>
        <w:fldChar w:fldCharType="end"/>
      </w:r>
    </w:p>
    <w:p w14:paraId="2659A15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7.1.6.2. Bouton « Annuler »</w:t>
      </w:r>
      <w:r>
        <w:rPr>
          <w:noProof/>
        </w:rPr>
        <w:tab/>
      </w:r>
      <w:r>
        <w:rPr>
          <w:noProof/>
        </w:rPr>
        <w:fldChar w:fldCharType="begin"/>
      </w:r>
      <w:r>
        <w:rPr>
          <w:noProof/>
        </w:rPr>
        <w:instrText xml:space="preserve"> PAGEREF _Toc261266107 \h </w:instrText>
      </w:r>
      <w:r>
        <w:rPr>
          <w:noProof/>
        </w:rPr>
      </w:r>
      <w:r>
        <w:rPr>
          <w:noProof/>
        </w:rPr>
        <w:fldChar w:fldCharType="separate"/>
      </w:r>
      <w:r>
        <w:rPr>
          <w:noProof/>
        </w:rPr>
        <w:t>19</w:t>
      </w:r>
      <w:r>
        <w:rPr>
          <w:noProof/>
        </w:rPr>
        <w:fldChar w:fldCharType="end"/>
      </w:r>
    </w:p>
    <w:p w14:paraId="57908A35" w14:textId="77777777" w:rsidR="00FA5D3E" w:rsidRDefault="00FA5D3E">
      <w:pPr>
        <w:pStyle w:val="TM3"/>
        <w:rPr>
          <w:rFonts w:asciiTheme="minorHAnsi" w:eastAsiaTheme="minorEastAsia" w:hAnsiTheme="minorHAnsi" w:cstheme="minorBidi"/>
          <w:b w:val="0"/>
          <w:noProof/>
          <w:sz w:val="24"/>
          <w:szCs w:val="24"/>
          <w:lang w:eastAsia="ja-JP"/>
        </w:rPr>
      </w:pPr>
      <w:r>
        <w:rPr>
          <w:noProof/>
        </w:rPr>
        <w:t>7.1.7. Visualisation d’un utilisateur</w:t>
      </w:r>
      <w:r>
        <w:rPr>
          <w:noProof/>
        </w:rPr>
        <w:tab/>
      </w:r>
      <w:r>
        <w:rPr>
          <w:noProof/>
        </w:rPr>
        <w:fldChar w:fldCharType="begin"/>
      </w:r>
      <w:r>
        <w:rPr>
          <w:noProof/>
        </w:rPr>
        <w:instrText xml:space="preserve"> PAGEREF _Toc261266108 \h </w:instrText>
      </w:r>
      <w:r>
        <w:rPr>
          <w:noProof/>
        </w:rPr>
      </w:r>
      <w:r>
        <w:rPr>
          <w:noProof/>
        </w:rPr>
        <w:fldChar w:fldCharType="separate"/>
      </w:r>
      <w:r>
        <w:rPr>
          <w:noProof/>
        </w:rPr>
        <w:t>19</w:t>
      </w:r>
      <w:r>
        <w:rPr>
          <w:noProof/>
        </w:rPr>
        <w:fldChar w:fldCharType="end"/>
      </w:r>
    </w:p>
    <w:p w14:paraId="5F13052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7.1.7.1. Bouton « Retour »</w:t>
      </w:r>
      <w:r>
        <w:rPr>
          <w:noProof/>
        </w:rPr>
        <w:tab/>
      </w:r>
      <w:r>
        <w:rPr>
          <w:noProof/>
        </w:rPr>
        <w:fldChar w:fldCharType="begin"/>
      </w:r>
      <w:r>
        <w:rPr>
          <w:noProof/>
        </w:rPr>
        <w:instrText xml:space="preserve"> PAGEREF _Toc261266109 \h </w:instrText>
      </w:r>
      <w:r>
        <w:rPr>
          <w:noProof/>
        </w:rPr>
      </w:r>
      <w:r>
        <w:rPr>
          <w:noProof/>
        </w:rPr>
        <w:fldChar w:fldCharType="separate"/>
      </w:r>
      <w:r>
        <w:rPr>
          <w:noProof/>
        </w:rPr>
        <w:t>19</w:t>
      </w:r>
      <w:r>
        <w:rPr>
          <w:noProof/>
        </w:rPr>
        <w:fldChar w:fldCharType="end"/>
      </w:r>
    </w:p>
    <w:p w14:paraId="77B939E0" w14:textId="77777777" w:rsidR="00FA5D3E" w:rsidRDefault="00FA5D3E">
      <w:pPr>
        <w:pStyle w:val="TM3"/>
        <w:rPr>
          <w:rFonts w:asciiTheme="minorHAnsi" w:eastAsiaTheme="minorEastAsia" w:hAnsiTheme="minorHAnsi" w:cstheme="minorBidi"/>
          <w:b w:val="0"/>
          <w:noProof/>
          <w:sz w:val="24"/>
          <w:szCs w:val="24"/>
          <w:lang w:eastAsia="ja-JP"/>
        </w:rPr>
      </w:pPr>
      <w:r>
        <w:rPr>
          <w:noProof/>
        </w:rPr>
        <w:t>7.1.8. Association des Profils à une Identité</w:t>
      </w:r>
      <w:r>
        <w:rPr>
          <w:noProof/>
        </w:rPr>
        <w:tab/>
      </w:r>
      <w:r>
        <w:rPr>
          <w:noProof/>
        </w:rPr>
        <w:fldChar w:fldCharType="begin"/>
      </w:r>
      <w:r>
        <w:rPr>
          <w:noProof/>
        </w:rPr>
        <w:instrText xml:space="preserve"> PAGEREF _Toc261266110 \h </w:instrText>
      </w:r>
      <w:r>
        <w:rPr>
          <w:noProof/>
        </w:rPr>
      </w:r>
      <w:r>
        <w:rPr>
          <w:noProof/>
        </w:rPr>
        <w:fldChar w:fldCharType="separate"/>
      </w:r>
      <w:r>
        <w:rPr>
          <w:noProof/>
        </w:rPr>
        <w:t>19</w:t>
      </w:r>
      <w:r>
        <w:rPr>
          <w:noProof/>
        </w:rPr>
        <w:fldChar w:fldCharType="end"/>
      </w:r>
    </w:p>
    <w:p w14:paraId="17EE33A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7.1.8.1. Boîtes à cocher</w:t>
      </w:r>
      <w:r>
        <w:rPr>
          <w:noProof/>
        </w:rPr>
        <w:tab/>
      </w:r>
      <w:r>
        <w:rPr>
          <w:noProof/>
        </w:rPr>
        <w:fldChar w:fldCharType="begin"/>
      </w:r>
      <w:r>
        <w:rPr>
          <w:noProof/>
        </w:rPr>
        <w:instrText xml:space="preserve"> PAGEREF _Toc261266111 \h </w:instrText>
      </w:r>
      <w:r>
        <w:rPr>
          <w:noProof/>
        </w:rPr>
      </w:r>
      <w:r>
        <w:rPr>
          <w:noProof/>
        </w:rPr>
        <w:fldChar w:fldCharType="separate"/>
      </w:r>
      <w:r>
        <w:rPr>
          <w:noProof/>
        </w:rPr>
        <w:t>19</w:t>
      </w:r>
      <w:r>
        <w:rPr>
          <w:noProof/>
        </w:rPr>
        <w:fldChar w:fldCharType="end"/>
      </w:r>
    </w:p>
    <w:p w14:paraId="283F2E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7.1.8.2. Bouton « Gestion des Profils »</w:t>
      </w:r>
      <w:r>
        <w:rPr>
          <w:noProof/>
        </w:rPr>
        <w:tab/>
      </w:r>
      <w:r>
        <w:rPr>
          <w:noProof/>
        </w:rPr>
        <w:fldChar w:fldCharType="begin"/>
      </w:r>
      <w:r>
        <w:rPr>
          <w:noProof/>
        </w:rPr>
        <w:instrText xml:space="preserve"> PAGEREF _Toc261266112 \h </w:instrText>
      </w:r>
      <w:r>
        <w:rPr>
          <w:noProof/>
        </w:rPr>
      </w:r>
      <w:r>
        <w:rPr>
          <w:noProof/>
        </w:rPr>
        <w:fldChar w:fldCharType="separate"/>
      </w:r>
      <w:r>
        <w:rPr>
          <w:noProof/>
        </w:rPr>
        <w:t>19</w:t>
      </w:r>
      <w:r>
        <w:rPr>
          <w:noProof/>
        </w:rPr>
        <w:fldChar w:fldCharType="end"/>
      </w:r>
    </w:p>
    <w:p w14:paraId="1AE0547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7.1.8.3. Bouton « Associer des Groupes de Secrets »</w:t>
      </w:r>
      <w:r>
        <w:rPr>
          <w:noProof/>
        </w:rPr>
        <w:tab/>
      </w:r>
      <w:r>
        <w:rPr>
          <w:noProof/>
        </w:rPr>
        <w:fldChar w:fldCharType="begin"/>
      </w:r>
      <w:r>
        <w:rPr>
          <w:noProof/>
        </w:rPr>
        <w:instrText xml:space="preserve"> PAGEREF _Toc261266113 \h </w:instrText>
      </w:r>
      <w:r>
        <w:rPr>
          <w:noProof/>
        </w:rPr>
      </w:r>
      <w:r>
        <w:rPr>
          <w:noProof/>
        </w:rPr>
        <w:fldChar w:fldCharType="separate"/>
      </w:r>
      <w:r>
        <w:rPr>
          <w:noProof/>
        </w:rPr>
        <w:t>19</w:t>
      </w:r>
      <w:r>
        <w:rPr>
          <w:noProof/>
        </w:rPr>
        <w:fldChar w:fldCharType="end"/>
      </w:r>
    </w:p>
    <w:p w14:paraId="2B15CCF9"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profils</w:t>
      </w:r>
      <w:r>
        <w:rPr>
          <w:noProof/>
        </w:rPr>
        <w:tab/>
      </w:r>
      <w:r>
        <w:rPr>
          <w:noProof/>
        </w:rPr>
        <w:fldChar w:fldCharType="begin"/>
      </w:r>
      <w:r>
        <w:rPr>
          <w:noProof/>
        </w:rPr>
        <w:instrText xml:space="preserve"> PAGEREF _Toc261266114 \h </w:instrText>
      </w:r>
      <w:r>
        <w:rPr>
          <w:noProof/>
        </w:rPr>
      </w:r>
      <w:r>
        <w:rPr>
          <w:noProof/>
        </w:rPr>
        <w:fldChar w:fldCharType="separate"/>
      </w:r>
      <w:r>
        <w:rPr>
          <w:noProof/>
        </w:rPr>
        <w:t>20</w:t>
      </w:r>
      <w:r>
        <w:rPr>
          <w:noProof/>
        </w:rPr>
        <w:fldChar w:fldCharType="end"/>
      </w:r>
    </w:p>
    <w:p w14:paraId="7E654192" w14:textId="77777777" w:rsidR="00FA5D3E" w:rsidRDefault="00FA5D3E">
      <w:pPr>
        <w:pStyle w:val="TM3"/>
        <w:rPr>
          <w:rFonts w:asciiTheme="minorHAnsi" w:eastAsiaTheme="minorEastAsia" w:hAnsiTheme="minorHAnsi" w:cstheme="minorBidi"/>
          <w:b w:val="0"/>
          <w:noProof/>
          <w:sz w:val="24"/>
          <w:szCs w:val="24"/>
          <w:lang w:eastAsia="ja-JP"/>
        </w:rPr>
      </w:pPr>
      <w:r>
        <w:rPr>
          <w:noProof/>
        </w:rPr>
        <w:t>7.2.1. Accéder à l’écran de gestion des profils</w:t>
      </w:r>
      <w:r>
        <w:rPr>
          <w:noProof/>
        </w:rPr>
        <w:tab/>
      </w:r>
      <w:r>
        <w:rPr>
          <w:noProof/>
        </w:rPr>
        <w:fldChar w:fldCharType="begin"/>
      </w:r>
      <w:r>
        <w:rPr>
          <w:noProof/>
        </w:rPr>
        <w:instrText xml:space="preserve"> PAGEREF _Toc261266115 \h </w:instrText>
      </w:r>
      <w:r>
        <w:rPr>
          <w:noProof/>
        </w:rPr>
      </w:r>
      <w:r>
        <w:rPr>
          <w:noProof/>
        </w:rPr>
        <w:fldChar w:fldCharType="separate"/>
      </w:r>
      <w:r>
        <w:rPr>
          <w:noProof/>
        </w:rPr>
        <w:t>20</w:t>
      </w:r>
      <w:r>
        <w:rPr>
          <w:noProof/>
        </w:rPr>
        <w:fldChar w:fldCharType="end"/>
      </w:r>
    </w:p>
    <w:p w14:paraId="0D918B6F" w14:textId="77777777" w:rsidR="00FA5D3E" w:rsidRDefault="00FA5D3E">
      <w:pPr>
        <w:pStyle w:val="TM3"/>
        <w:rPr>
          <w:rFonts w:asciiTheme="minorHAnsi" w:eastAsiaTheme="minorEastAsia" w:hAnsiTheme="minorHAnsi" w:cstheme="minorBidi"/>
          <w:b w:val="0"/>
          <w:noProof/>
          <w:sz w:val="24"/>
          <w:szCs w:val="24"/>
          <w:lang w:eastAsia="ja-JP"/>
        </w:rPr>
      </w:pPr>
      <w:r>
        <w:rPr>
          <w:noProof/>
        </w:rPr>
        <w:t>7.2.2. Ecran liste des « Profils »</w:t>
      </w:r>
      <w:r>
        <w:rPr>
          <w:noProof/>
        </w:rPr>
        <w:tab/>
      </w:r>
      <w:r>
        <w:rPr>
          <w:noProof/>
        </w:rPr>
        <w:fldChar w:fldCharType="begin"/>
      </w:r>
      <w:r>
        <w:rPr>
          <w:noProof/>
        </w:rPr>
        <w:instrText xml:space="preserve"> PAGEREF _Toc261266116 \h </w:instrText>
      </w:r>
      <w:r>
        <w:rPr>
          <w:noProof/>
        </w:rPr>
      </w:r>
      <w:r>
        <w:rPr>
          <w:noProof/>
        </w:rPr>
        <w:fldChar w:fldCharType="separate"/>
      </w:r>
      <w:r>
        <w:rPr>
          <w:noProof/>
        </w:rPr>
        <w:t>21</w:t>
      </w:r>
      <w:r>
        <w:rPr>
          <w:noProof/>
        </w:rPr>
        <w:fldChar w:fldCharType="end"/>
      </w:r>
    </w:p>
    <w:p w14:paraId="239ECB8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7.2.2.1. Colonne « Libellé »</w:t>
      </w:r>
      <w:r>
        <w:rPr>
          <w:noProof/>
        </w:rPr>
        <w:tab/>
      </w:r>
      <w:r>
        <w:rPr>
          <w:noProof/>
        </w:rPr>
        <w:fldChar w:fldCharType="begin"/>
      </w:r>
      <w:r>
        <w:rPr>
          <w:noProof/>
        </w:rPr>
        <w:instrText xml:space="preserve"> PAGEREF _Toc261266117 \h </w:instrText>
      </w:r>
      <w:r>
        <w:rPr>
          <w:noProof/>
        </w:rPr>
      </w:r>
      <w:r>
        <w:rPr>
          <w:noProof/>
        </w:rPr>
        <w:fldChar w:fldCharType="separate"/>
      </w:r>
      <w:r>
        <w:rPr>
          <w:noProof/>
        </w:rPr>
        <w:t>21</w:t>
      </w:r>
      <w:r>
        <w:rPr>
          <w:noProof/>
        </w:rPr>
        <w:fldChar w:fldCharType="end"/>
      </w:r>
    </w:p>
    <w:p w14:paraId="1DF21E2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7.2.2.2. Colonne « Actions »</w:t>
      </w:r>
      <w:r>
        <w:rPr>
          <w:noProof/>
        </w:rPr>
        <w:tab/>
      </w:r>
      <w:r>
        <w:rPr>
          <w:noProof/>
        </w:rPr>
        <w:fldChar w:fldCharType="begin"/>
      </w:r>
      <w:r>
        <w:rPr>
          <w:noProof/>
        </w:rPr>
        <w:instrText xml:space="preserve"> PAGEREF _Toc261266118 \h </w:instrText>
      </w:r>
      <w:r>
        <w:rPr>
          <w:noProof/>
        </w:rPr>
      </w:r>
      <w:r>
        <w:rPr>
          <w:noProof/>
        </w:rPr>
        <w:fldChar w:fldCharType="separate"/>
      </w:r>
      <w:r>
        <w:rPr>
          <w:noProof/>
        </w:rPr>
        <w:t>21</w:t>
      </w:r>
      <w:r>
        <w:rPr>
          <w:noProof/>
        </w:rPr>
        <w:fldChar w:fldCharType="end"/>
      </w:r>
    </w:p>
    <w:p w14:paraId="6C7CB063" w14:textId="77777777" w:rsidR="00FA5D3E" w:rsidRDefault="00FA5D3E">
      <w:pPr>
        <w:pStyle w:val="TM3"/>
        <w:rPr>
          <w:rFonts w:asciiTheme="minorHAnsi" w:eastAsiaTheme="minorEastAsia" w:hAnsiTheme="minorHAnsi" w:cstheme="minorBidi"/>
          <w:b w:val="0"/>
          <w:noProof/>
          <w:sz w:val="24"/>
          <w:szCs w:val="24"/>
          <w:lang w:eastAsia="ja-JP"/>
        </w:rPr>
      </w:pPr>
      <w:r>
        <w:rPr>
          <w:noProof/>
        </w:rPr>
        <w:t>7.2.3. Règles sur un profil</w:t>
      </w:r>
      <w:r>
        <w:rPr>
          <w:noProof/>
        </w:rPr>
        <w:tab/>
      </w:r>
      <w:r>
        <w:rPr>
          <w:noProof/>
        </w:rPr>
        <w:fldChar w:fldCharType="begin"/>
      </w:r>
      <w:r>
        <w:rPr>
          <w:noProof/>
        </w:rPr>
        <w:instrText xml:space="preserve"> PAGEREF _Toc261266119 \h </w:instrText>
      </w:r>
      <w:r>
        <w:rPr>
          <w:noProof/>
        </w:rPr>
      </w:r>
      <w:r>
        <w:rPr>
          <w:noProof/>
        </w:rPr>
        <w:fldChar w:fldCharType="separate"/>
      </w:r>
      <w:r>
        <w:rPr>
          <w:noProof/>
        </w:rPr>
        <w:t>21</w:t>
      </w:r>
      <w:r>
        <w:rPr>
          <w:noProof/>
        </w:rPr>
        <w:fldChar w:fldCharType="end"/>
      </w:r>
    </w:p>
    <w:p w14:paraId="0687B277" w14:textId="77777777" w:rsidR="00FA5D3E" w:rsidRDefault="00FA5D3E">
      <w:pPr>
        <w:pStyle w:val="TM3"/>
        <w:rPr>
          <w:rFonts w:asciiTheme="minorHAnsi" w:eastAsiaTheme="minorEastAsia" w:hAnsiTheme="minorHAnsi" w:cstheme="minorBidi"/>
          <w:b w:val="0"/>
          <w:noProof/>
          <w:sz w:val="24"/>
          <w:szCs w:val="24"/>
          <w:lang w:eastAsia="ja-JP"/>
        </w:rPr>
      </w:pPr>
      <w:r>
        <w:rPr>
          <w:noProof/>
        </w:rPr>
        <w:t>7.2.4. Créer un nouveau profil</w:t>
      </w:r>
      <w:r>
        <w:rPr>
          <w:noProof/>
        </w:rPr>
        <w:tab/>
      </w:r>
      <w:r>
        <w:rPr>
          <w:noProof/>
        </w:rPr>
        <w:fldChar w:fldCharType="begin"/>
      </w:r>
      <w:r>
        <w:rPr>
          <w:noProof/>
        </w:rPr>
        <w:instrText xml:space="preserve"> PAGEREF _Toc261266120 \h </w:instrText>
      </w:r>
      <w:r>
        <w:rPr>
          <w:noProof/>
        </w:rPr>
      </w:r>
      <w:r>
        <w:rPr>
          <w:noProof/>
        </w:rPr>
        <w:fldChar w:fldCharType="separate"/>
      </w:r>
      <w:r>
        <w:rPr>
          <w:noProof/>
        </w:rPr>
        <w:t>21</w:t>
      </w:r>
      <w:r>
        <w:rPr>
          <w:noProof/>
        </w:rPr>
        <w:fldChar w:fldCharType="end"/>
      </w:r>
    </w:p>
    <w:p w14:paraId="1ED633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7.2.4.1. Champ « Libellé »</w:t>
      </w:r>
      <w:r>
        <w:rPr>
          <w:noProof/>
        </w:rPr>
        <w:tab/>
      </w:r>
      <w:r>
        <w:rPr>
          <w:noProof/>
        </w:rPr>
        <w:fldChar w:fldCharType="begin"/>
      </w:r>
      <w:r>
        <w:rPr>
          <w:noProof/>
        </w:rPr>
        <w:instrText xml:space="preserve"> PAGEREF _Toc261266121 \h </w:instrText>
      </w:r>
      <w:r>
        <w:rPr>
          <w:noProof/>
        </w:rPr>
      </w:r>
      <w:r>
        <w:rPr>
          <w:noProof/>
        </w:rPr>
        <w:fldChar w:fldCharType="separate"/>
      </w:r>
      <w:r>
        <w:rPr>
          <w:noProof/>
        </w:rPr>
        <w:t>21</w:t>
      </w:r>
      <w:r>
        <w:rPr>
          <w:noProof/>
        </w:rPr>
        <w:fldChar w:fldCharType="end"/>
      </w:r>
    </w:p>
    <w:p w14:paraId="1A7B1A6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7.2.4.2. Bouton « Créer »</w:t>
      </w:r>
      <w:r>
        <w:rPr>
          <w:noProof/>
        </w:rPr>
        <w:tab/>
      </w:r>
      <w:r>
        <w:rPr>
          <w:noProof/>
        </w:rPr>
        <w:fldChar w:fldCharType="begin"/>
      </w:r>
      <w:r>
        <w:rPr>
          <w:noProof/>
        </w:rPr>
        <w:instrText xml:space="preserve"> PAGEREF _Toc261266122 \h </w:instrText>
      </w:r>
      <w:r>
        <w:rPr>
          <w:noProof/>
        </w:rPr>
      </w:r>
      <w:r>
        <w:rPr>
          <w:noProof/>
        </w:rPr>
        <w:fldChar w:fldCharType="separate"/>
      </w:r>
      <w:r>
        <w:rPr>
          <w:noProof/>
        </w:rPr>
        <w:t>22</w:t>
      </w:r>
      <w:r>
        <w:rPr>
          <w:noProof/>
        </w:rPr>
        <w:fldChar w:fldCharType="end"/>
      </w:r>
    </w:p>
    <w:p w14:paraId="7FB04D1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7.2.4.3. Bouton « Annuler »</w:t>
      </w:r>
      <w:r>
        <w:rPr>
          <w:noProof/>
        </w:rPr>
        <w:tab/>
      </w:r>
      <w:r>
        <w:rPr>
          <w:noProof/>
        </w:rPr>
        <w:fldChar w:fldCharType="begin"/>
      </w:r>
      <w:r>
        <w:rPr>
          <w:noProof/>
        </w:rPr>
        <w:instrText xml:space="preserve"> PAGEREF _Toc261266123 \h </w:instrText>
      </w:r>
      <w:r>
        <w:rPr>
          <w:noProof/>
        </w:rPr>
      </w:r>
      <w:r>
        <w:rPr>
          <w:noProof/>
        </w:rPr>
        <w:fldChar w:fldCharType="separate"/>
      </w:r>
      <w:r>
        <w:rPr>
          <w:noProof/>
        </w:rPr>
        <w:t>22</w:t>
      </w:r>
      <w:r>
        <w:rPr>
          <w:noProof/>
        </w:rPr>
        <w:fldChar w:fldCharType="end"/>
      </w:r>
    </w:p>
    <w:p w14:paraId="298B22C2" w14:textId="77777777" w:rsidR="00FA5D3E" w:rsidRDefault="00FA5D3E">
      <w:pPr>
        <w:pStyle w:val="TM3"/>
        <w:rPr>
          <w:rFonts w:asciiTheme="minorHAnsi" w:eastAsiaTheme="minorEastAsia" w:hAnsiTheme="minorHAnsi" w:cstheme="minorBidi"/>
          <w:b w:val="0"/>
          <w:noProof/>
          <w:sz w:val="24"/>
          <w:szCs w:val="24"/>
          <w:lang w:eastAsia="ja-JP"/>
        </w:rPr>
      </w:pPr>
      <w:r>
        <w:rPr>
          <w:noProof/>
        </w:rPr>
        <w:t>7.2.5. Modifier un profil</w:t>
      </w:r>
      <w:r>
        <w:rPr>
          <w:noProof/>
        </w:rPr>
        <w:tab/>
      </w:r>
      <w:r>
        <w:rPr>
          <w:noProof/>
        </w:rPr>
        <w:fldChar w:fldCharType="begin"/>
      </w:r>
      <w:r>
        <w:rPr>
          <w:noProof/>
        </w:rPr>
        <w:instrText xml:space="preserve"> PAGEREF _Toc261266124 \h </w:instrText>
      </w:r>
      <w:r>
        <w:rPr>
          <w:noProof/>
        </w:rPr>
      </w:r>
      <w:r>
        <w:rPr>
          <w:noProof/>
        </w:rPr>
        <w:fldChar w:fldCharType="separate"/>
      </w:r>
      <w:r>
        <w:rPr>
          <w:noProof/>
        </w:rPr>
        <w:t>22</w:t>
      </w:r>
      <w:r>
        <w:rPr>
          <w:noProof/>
        </w:rPr>
        <w:fldChar w:fldCharType="end"/>
      </w:r>
    </w:p>
    <w:p w14:paraId="59C1426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7.2.5.1. Champ « Libellé »</w:t>
      </w:r>
      <w:r>
        <w:rPr>
          <w:noProof/>
        </w:rPr>
        <w:tab/>
      </w:r>
      <w:r>
        <w:rPr>
          <w:noProof/>
        </w:rPr>
        <w:fldChar w:fldCharType="begin"/>
      </w:r>
      <w:r>
        <w:rPr>
          <w:noProof/>
        </w:rPr>
        <w:instrText xml:space="preserve"> PAGEREF _Toc261266125 \h </w:instrText>
      </w:r>
      <w:r>
        <w:rPr>
          <w:noProof/>
        </w:rPr>
      </w:r>
      <w:r>
        <w:rPr>
          <w:noProof/>
        </w:rPr>
        <w:fldChar w:fldCharType="separate"/>
      </w:r>
      <w:r>
        <w:rPr>
          <w:noProof/>
        </w:rPr>
        <w:t>22</w:t>
      </w:r>
      <w:r>
        <w:rPr>
          <w:noProof/>
        </w:rPr>
        <w:fldChar w:fldCharType="end"/>
      </w:r>
    </w:p>
    <w:p w14:paraId="661DE9D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7.2.5.2. Bouton « Modifier »</w:t>
      </w:r>
      <w:r>
        <w:rPr>
          <w:noProof/>
        </w:rPr>
        <w:tab/>
      </w:r>
      <w:r>
        <w:rPr>
          <w:noProof/>
        </w:rPr>
        <w:fldChar w:fldCharType="begin"/>
      </w:r>
      <w:r>
        <w:rPr>
          <w:noProof/>
        </w:rPr>
        <w:instrText xml:space="preserve"> PAGEREF _Toc261266126 \h </w:instrText>
      </w:r>
      <w:r>
        <w:rPr>
          <w:noProof/>
        </w:rPr>
      </w:r>
      <w:r>
        <w:rPr>
          <w:noProof/>
        </w:rPr>
        <w:fldChar w:fldCharType="separate"/>
      </w:r>
      <w:r>
        <w:rPr>
          <w:noProof/>
        </w:rPr>
        <w:t>22</w:t>
      </w:r>
      <w:r>
        <w:rPr>
          <w:noProof/>
        </w:rPr>
        <w:fldChar w:fldCharType="end"/>
      </w:r>
    </w:p>
    <w:p w14:paraId="24A00D2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7.2.5.3. Bouton « Annuler »</w:t>
      </w:r>
      <w:r>
        <w:rPr>
          <w:noProof/>
        </w:rPr>
        <w:tab/>
      </w:r>
      <w:r>
        <w:rPr>
          <w:noProof/>
        </w:rPr>
        <w:fldChar w:fldCharType="begin"/>
      </w:r>
      <w:r>
        <w:rPr>
          <w:noProof/>
        </w:rPr>
        <w:instrText xml:space="preserve"> PAGEREF _Toc261266127 \h </w:instrText>
      </w:r>
      <w:r>
        <w:rPr>
          <w:noProof/>
        </w:rPr>
      </w:r>
      <w:r>
        <w:rPr>
          <w:noProof/>
        </w:rPr>
        <w:fldChar w:fldCharType="separate"/>
      </w:r>
      <w:r>
        <w:rPr>
          <w:noProof/>
        </w:rPr>
        <w:t>22</w:t>
      </w:r>
      <w:r>
        <w:rPr>
          <w:noProof/>
        </w:rPr>
        <w:fldChar w:fldCharType="end"/>
      </w:r>
    </w:p>
    <w:p w14:paraId="2B2598A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7.2.5.4. Supprimer un profil</w:t>
      </w:r>
      <w:r>
        <w:rPr>
          <w:noProof/>
        </w:rPr>
        <w:tab/>
      </w:r>
      <w:r>
        <w:rPr>
          <w:noProof/>
        </w:rPr>
        <w:fldChar w:fldCharType="begin"/>
      </w:r>
      <w:r>
        <w:rPr>
          <w:noProof/>
        </w:rPr>
        <w:instrText xml:space="preserve"> PAGEREF _Toc261266128 \h </w:instrText>
      </w:r>
      <w:r>
        <w:rPr>
          <w:noProof/>
        </w:rPr>
      </w:r>
      <w:r>
        <w:rPr>
          <w:noProof/>
        </w:rPr>
        <w:fldChar w:fldCharType="separate"/>
      </w:r>
      <w:r>
        <w:rPr>
          <w:noProof/>
        </w:rPr>
        <w:t>22</w:t>
      </w:r>
      <w:r>
        <w:rPr>
          <w:noProof/>
        </w:rPr>
        <w:fldChar w:fldCharType="end"/>
      </w:r>
    </w:p>
    <w:p w14:paraId="5C5D8EA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7.2.5.5. Bouton « Confirmer »</w:t>
      </w:r>
      <w:r>
        <w:rPr>
          <w:noProof/>
        </w:rPr>
        <w:tab/>
      </w:r>
      <w:r>
        <w:rPr>
          <w:noProof/>
        </w:rPr>
        <w:fldChar w:fldCharType="begin"/>
      </w:r>
      <w:r>
        <w:rPr>
          <w:noProof/>
        </w:rPr>
        <w:instrText xml:space="preserve"> PAGEREF _Toc261266129 \h </w:instrText>
      </w:r>
      <w:r>
        <w:rPr>
          <w:noProof/>
        </w:rPr>
      </w:r>
      <w:r>
        <w:rPr>
          <w:noProof/>
        </w:rPr>
        <w:fldChar w:fldCharType="separate"/>
      </w:r>
      <w:r>
        <w:rPr>
          <w:noProof/>
        </w:rPr>
        <w:t>22</w:t>
      </w:r>
      <w:r>
        <w:rPr>
          <w:noProof/>
        </w:rPr>
        <w:fldChar w:fldCharType="end"/>
      </w:r>
    </w:p>
    <w:p w14:paraId="0C35F2D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7.2.5.6. Bouton « Annuler »</w:t>
      </w:r>
      <w:r>
        <w:rPr>
          <w:noProof/>
        </w:rPr>
        <w:tab/>
      </w:r>
      <w:r>
        <w:rPr>
          <w:noProof/>
        </w:rPr>
        <w:fldChar w:fldCharType="begin"/>
      </w:r>
      <w:r>
        <w:rPr>
          <w:noProof/>
        </w:rPr>
        <w:instrText xml:space="preserve"> PAGEREF _Toc261266130 \h </w:instrText>
      </w:r>
      <w:r>
        <w:rPr>
          <w:noProof/>
        </w:rPr>
      </w:r>
      <w:r>
        <w:rPr>
          <w:noProof/>
        </w:rPr>
        <w:fldChar w:fldCharType="separate"/>
      </w:r>
      <w:r>
        <w:rPr>
          <w:noProof/>
        </w:rPr>
        <w:t>22</w:t>
      </w:r>
      <w:r>
        <w:rPr>
          <w:noProof/>
        </w:rPr>
        <w:fldChar w:fldCharType="end"/>
      </w:r>
    </w:p>
    <w:p w14:paraId="0CB2AE21" w14:textId="77777777" w:rsidR="00FA5D3E" w:rsidRDefault="00FA5D3E">
      <w:pPr>
        <w:pStyle w:val="TM3"/>
        <w:rPr>
          <w:rFonts w:asciiTheme="minorHAnsi" w:eastAsiaTheme="minorEastAsia" w:hAnsiTheme="minorHAnsi" w:cstheme="minorBidi"/>
          <w:b w:val="0"/>
          <w:noProof/>
          <w:sz w:val="24"/>
          <w:szCs w:val="24"/>
          <w:lang w:eastAsia="ja-JP"/>
        </w:rPr>
      </w:pPr>
      <w:r>
        <w:rPr>
          <w:noProof/>
        </w:rPr>
        <w:t>7.2.6. Associer des « Groupes de Secrets » à un « Profil »</w:t>
      </w:r>
      <w:r>
        <w:rPr>
          <w:noProof/>
        </w:rPr>
        <w:tab/>
      </w:r>
      <w:r>
        <w:rPr>
          <w:noProof/>
        </w:rPr>
        <w:fldChar w:fldCharType="begin"/>
      </w:r>
      <w:r>
        <w:rPr>
          <w:noProof/>
        </w:rPr>
        <w:instrText xml:space="preserve"> PAGEREF _Toc261266131 \h </w:instrText>
      </w:r>
      <w:r>
        <w:rPr>
          <w:noProof/>
        </w:rPr>
      </w:r>
      <w:r>
        <w:rPr>
          <w:noProof/>
        </w:rPr>
        <w:fldChar w:fldCharType="separate"/>
      </w:r>
      <w:r>
        <w:rPr>
          <w:noProof/>
        </w:rPr>
        <w:t>23</w:t>
      </w:r>
      <w:r>
        <w:rPr>
          <w:noProof/>
        </w:rPr>
        <w:fldChar w:fldCharType="end"/>
      </w:r>
    </w:p>
    <w:p w14:paraId="3DCED10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7.2.6.1. Champ « Droits »</w:t>
      </w:r>
      <w:r>
        <w:rPr>
          <w:noProof/>
        </w:rPr>
        <w:tab/>
      </w:r>
      <w:r>
        <w:rPr>
          <w:noProof/>
        </w:rPr>
        <w:fldChar w:fldCharType="begin"/>
      </w:r>
      <w:r>
        <w:rPr>
          <w:noProof/>
        </w:rPr>
        <w:instrText xml:space="preserve"> PAGEREF _Toc261266132 \h </w:instrText>
      </w:r>
      <w:r>
        <w:rPr>
          <w:noProof/>
        </w:rPr>
      </w:r>
      <w:r>
        <w:rPr>
          <w:noProof/>
        </w:rPr>
        <w:fldChar w:fldCharType="separate"/>
      </w:r>
      <w:r>
        <w:rPr>
          <w:noProof/>
        </w:rPr>
        <w:t>23</w:t>
      </w:r>
      <w:r>
        <w:rPr>
          <w:noProof/>
        </w:rPr>
        <w:fldChar w:fldCharType="end"/>
      </w:r>
    </w:p>
    <w:p w14:paraId="4236A7E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7.2.6.2. Bouton « Gestion des Groupes de Secrets »</w:t>
      </w:r>
      <w:r>
        <w:rPr>
          <w:noProof/>
        </w:rPr>
        <w:tab/>
      </w:r>
      <w:r>
        <w:rPr>
          <w:noProof/>
        </w:rPr>
        <w:fldChar w:fldCharType="begin"/>
      </w:r>
      <w:r>
        <w:rPr>
          <w:noProof/>
        </w:rPr>
        <w:instrText xml:space="preserve"> PAGEREF _Toc261266133 \h </w:instrText>
      </w:r>
      <w:r>
        <w:rPr>
          <w:noProof/>
        </w:rPr>
      </w:r>
      <w:r>
        <w:rPr>
          <w:noProof/>
        </w:rPr>
        <w:fldChar w:fldCharType="separate"/>
      </w:r>
      <w:r>
        <w:rPr>
          <w:noProof/>
        </w:rPr>
        <w:t>23</w:t>
      </w:r>
      <w:r>
        <w:rPr>
          <w:noProof/>
        </w:rPr>
        <w:fldChar w:fldCharType="end"/>
      </w:r>
    </w:p>
    <w:p w14:paraId="45D3398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7.2.6.3. Bouton « Associer »</w:t>
      </w:r>
      <w:r>
        <w:rPr>
          <w:noProof/>
        </w:rPr>
        <w:tab/>
      </w:r>
      <w:r>
        <w:rPr>
          <w:noProof/>
        </w:rPr>
        <w:fldChar w:fldCharType="begin"/>
      </w:r>
      <w:r>
        <w:rPr>
          <w:noProof/>
        </w:rPr>
        <w:instrText xml:space="preserve"> PAGEREF _Toc261266134 \h </w:instrText>
      </w:r>
      <w:r>
        <w:rPr>
          <w:noProof/>
        </w:rPr>
      </w:r>
      <w:r>
        <w:rPr>
          <w:noProof/>
        </w:rPr>
        <w:fldChar w:fldCharType="separate"/>
      </w:r>
      <w:r>
        <w:rPr>
          <w:noProof/>
        </w:rPr>
        <w:t>23</w:t>
      </w:r>
      <w:r>
        <w:rPr>
          <w:noProof/>
        </w:rPr>
        <w:fldChar w:fldCharType="end"/>
      </w:r>
    </w:p>
    <w:p w14:paraId="5351F0B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7.2.6.4. Bouton « Annuler »</w:t>
      </w:r>
      <w:r>
        <w:rPr>
          <w:noProof/>
        </w:rPr>
        <w:tab/>
      </w:r>
      <w:r>
        <w:rPr>
          <w:noProof/>
        </w:rPr>
        <w:fldChar w:fldCharType="begin"/>
      </w:r>
      <w:r>
        <w:rPr>
          <w:noProof/>
        </w:rPr>
        <w:instrText xml:space="preserve"> PAGEREF _Toc261266135 \h </w:instrText>
      </w:r>
      <w:r>
        <w:rPr>
          <w:noProof/>
        </w:rPr>
      </w:r>
      <w:r>
        <w:rPr>
          <w:noProof/>
        </w:rPr>
        <w:fldChar w:fldCharType="separate"/>
      </w:r>
      <w:r>
        <w:rPr>
          <w:noProof/>
        </w:rPr>
        <w:t>23</w:t>
      </w:r>
      <w:r>
        <w:rPr>
          <w:noProof/>
        </w:rPr>
        <w:fldChar w:fldCharType="end"/>
      </w:r>
    </w:p>
    <w:p w14:paraId="098D6B90"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civilités</w:t>
      </w:r>
      <w:r>
        <w:rPr>
          <w:noProof/>
        </w:rPr>
        <w:tab/>
      </w:r>
      <w:r>
        <w:rPr>
          <w:noProof/>
        </w:rPr>
        <w:fldChar w:fldCharType="begin"/>
      </w:r>
      <w:r>
        <w:rPr>
          <w:noProof/>
        </w:rPr>
        <w:instrText xml:space="preserve"> PAGEREF _Toc261266136 \h </w:instrText>
      </w:r>
      <w:r>
        <w:rPr>
          <w:noProof/>
        </w:rPr>
      </w:r>
      <w:r>
        <w:rPr>
          <w:noProof/>
        </w:rPr>
        <w:fldChar w:fldCharType="separate"/>
      </w:r>
      <w:r>
        <w:rPr>
          <w:noProof/>
        </w:rPr>
        <w:t>24</w:t>
      </w:r>
      <w:r>
        <w:rPr>
          <w:noProof/>
        </w:rPr>
        <w:fldChar w:fldCharType="end"/>
      </w:r>
    </w:p>
    <w:p w14:paraId="1164322E" w14:textId="77777777" w:rsidR="00FA5D3E" w:rsidRDefault="00FA5D3E">
      <w:pPr>
        <w:pStyle w:val="TM3"/>
        <w:rPr>
          <w:rFonts w:asciiTheme="minorHAnsi" w:eastAsiaTheme="minorEastAsia" w:hAnsiTheme="minorHAnsi" w:cstheme="minorBidi"/>
          <w:b w:val="0"/>
          <w:noProof/>
          <w:sz w:val="24"/>
          <w:szCs w:val="24"/>
          <w:lang w:eastAsia="ja-JP"/>
        </w:rPr>
      </w:pPr>
      <w:r>
        <w:rPr>
          <w:noProof/>
        </w:rPr>
        <w:t>7.3.1. Accéder à l’écran de gestion des civilités</w:t>
      </w:r>
      <w:r>
        <w:rPr>
          <w:noProof/>
        </w:rPr>
        <w:tab/>
      </w:r>
      <w:r>
        <w:rPr>
          <w:noProof/>
        </w:rPr>
        <w:fldChar w:fldCharType="begin"/>
      </w:r>
      <w:r>
        <w:rPr>
          <w:noProof/>
        </w:rPr>
        <w:instrText xml:space="preserve"> PAGEREF _Toc261266137 \h </w:instrText>
      </w:r>
      <w:r>
        <w:rPr>
          <w:noProof/>
        </w:rPr>
      </w:r>
      <w:r>
        <w:rPr>
          <w:noProof/>
        </w:rPr>
        <w:fldChar w:fldCharType="separate"/>
      </w:r>
      <w:r>
        <w:rPr>
          <w:noProof/>
        </w:rPr>
        <w:t>24</w:t>
      </w:r>
      <w:r>
        <w:rPr>
          <w:noProof/>
        </w:rPr>
        <w:fldChar w:fldCharType="end"/>
      </w:r>
    </w:p>
    <w:p w14:paraId="4BE5D166" w14:textId="77777777" w:rsidR="00FA5D3E" w:rsidRDefault="00FA5D3E">
      <w:pPr>
        <w:pStyle w:val="TM3"/>
        <w:rPr>
          <w:rFonts w:asciiTheme="minorHAnsi" w:eastAsiaTheme="minorEastAsia" w:hAnsiTheme="minorHAnsi" w:cstheme="minorBidi"/>
          <w:b w:val="0"/>
          <w:noProof/>
          <w:sz w:val="24"/>
          <w:szCs w:val="24"/>
          <w:lang w:eastAsia="ja-JP"/>
        </w:rPr>
      </w:pPr>
      <w:r>
        <w:rPr>
          <w:noProof/>
        </w:rPr>
        <w:t>7.3.2. Ecran liste des civilités</w:t>
      </w:r>
      <w:r>
        <w:rPr>
          <w:noProof/>
        </w:rPr>
        <w:tab/>
      </w:r>
      <w:r>
        <w:rPr>
          <w:noProof/>
        </w:rPr>
        <w:fldChar w:fldCharType="begin"/>
      </w:r>
      <w:r>
        <w:rPr>
          <w:noProof/>
        </w:rPr>
        <w:instrText xml:space="preserve"> PAGEREF _Toc261266138 \h </w:instrText>
      </w:r>
      <w:r>
        <w:rPr>
          <w:noProof/>
        </w:rPr>
      </w:r>
      <w:r>
        <w:rPr>
          <w:noProof/>
        </w:rPr>
        <w:fldChar w:fldCharType="separate"/>
      </w:r>
      <w:r>
        <w:rPr>
          <w:noProof/>
        </w:rPr>
        <w:t>24</w:t>
      </w:r>
      <w:r>
        <w:rPr>
          <w:noProof/>
        </w:rPr>
        <w:fldChar w:fldCharType="end"/>
      </w:r>
    </w:p>
    <w:p w14:paraId="4A9F02D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7.3.2.1. Colonne « Prénom »</w:t>
      </w:r>
      <w:r>
        <w:rPr>
          <w:noProof/>
        </w:rPr>
        <w:tab/>
      </w:r>
      <w:r>
        <w:rPr>
          <w:noProof/>
        </w:rPr>
        <w:fldChar w:fldCharType="begin"/>
      </w:r>
      <w:r>
        <w:rPr>
          <w:noProof/>
        </w:rPr>
        <w:instrText xml:space="preserve"> PAGEREF _Toc261266139 \h </w:instrText>
      </w:r>
      <w:r>
        <w:rPr>
          <w:noProof/>
        </w:rPr>
      </w:r>
      <w:r>
        <w:rPr>
          <w:noProof/>
        </w:rPr>
        <w:fldChar w:fldCharType="separate"/>
      </w:r>
      <w:r>
        <w:rPr>
          <w:noProof/>
        </w:rPr>
        <w:t>24</w:t>
      </w:r>
      <w:r>
        <w:rPr>
          <w:noProof/>
        </w:rPr>
        <w:fldChar w:fldCharType="end"/>
      </w:r>
    </w:p>
    <w:p w14:paraId="513D6C5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7.3.2.2. Colonne « Nom »</w:t>
      </w:r>
      <w:r>
        <w:rPr>
          <w:noProof/>
        </w:rPr>
        <w:tab/>
      </w:r>
      <w:r>
        <w:rPr>
          <w:noProof/>
        </w:rPr>
        <w:fldChar w:fldCharType="begin"/>
      </w:r>
      <w:r>
        <w:rPr>
          <w:noProof/>
        </w:rPr>
        <w:instrText xml:space="preserve"> PAGEREF _Toc261266140 \h </w:instrText>
      </w:r>
      <w:r>
        <w:rPr>
          <w:noProof/>
        </w:rPr>
      </w:r>
      <w:r>
        <w:rPr>
          <w:noProof/>
        </w:rPr>
        <w:fldChar w:fldCharType="separate"/>
      </w:r>
      <w:r>
        <w:rPr>
          <w:noProof/>
        </w:rPr>
        <w:t>24</w:t>
      </w:r>
      <w:r>
        <w:rPr>
          <w:noProof/>
        </w:rPr>
        <w:fldChar w:fldCharType="end"/>
      </w:r>
    </w:p>
    <w:p w14:paraId="3C731FB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7.3.2.3. Colonne « Sexe »</w:t>
      </w:r>
      <w:r>
        <w:rPr>
          <w:noProof/>
        </w:rPr>
        <w:tab/>
      </w:r>
      <w:r>
        <w:rPr>
          <w:noProof/>
        </w:rPr>
        <w:fldChar w:fldCharType="begin"/>
      </w:r>
      <w:r>
        <w:rPr>
          <w:noProof/>
        </w:rPr>
        <w:instrText xml:space="preserve"> PAGEREF _Toc261266141 \h </w:instrText>
      </w:r>
      <w:r>
        <w:rPr>
          <w:noProof/>
        </w:rPr>
      </w:r>
      <w:r>
        <w:rPr>
          <w:noProof/>
        </w:rPr>
        <w:fldChar w:fldCharType="separate"/>
      </w:r>
      <w:r>
        <w:rPr>
          <w:noProof/>
        </w:rPr>
        <w:t>24</w:t>
      </w:r>
      <w:r>
        <w:rPr>
          <w:noProof/>
        </w:rPr>
        <w:fldChar w:fldCharType="end"/>
      </w:r>
    </w:p>
    <w:p w14:paraId="2793EFC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7.3.2.4. Colonne « Actions »</w:t>
      </w:r>
      <w:r>
        <w:rPr>
          <w:noProof/>
        </w:rPr>
        <w:tab/>
      </w:r>
      <w:r>
        <w:rPr>
          <w:noProof/>
        </w:rPr>
        <w:fldChar w:fldCharType="begin"/>
      </w:r>
      <w:r>
        <w:rPr>
          <w:noProof/>
        </w:rPr>
        <w:instrText xml:space="preserve"> PAGEREF _Toc261266142 \h </w:instrText>
      </w:r>
      <w:r>
        <w:rPr>
          <w:noProof/>
        </w:rPr>
      </w:r>
      <w:r>
        <w:rPr>
          <w:noProof/>
        </w:rPr>
        <w:fldChar w:fldCharType="separate"/>
      </w:r>
      <w:r>
        <w:rPr>
          <w:noProof/>
        </w:rPr>
        <w:t>24</w:t>
      </w:r>
      <w:r>
        <w:rPr>
          <w:noProof/>
        </w:rPr>
        <w:fldChar w:fldCharType="end"/>
      </w:r>
    </w:p>
    <w:p w14:paraId="7163097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7.3.2.5. Bouton « Retour »</w:t>
      </w:r>
      <w:r>
        <w:rPr>
          <w:noProof/>
        </w:rPr>
        <w:tab/>
      </w:r>
      <w:r>
        <w:rPr>
          <w:noProof/>
        </w:rPr>
        <w:fldChar w:fldCharType="begin"/>
      </w:r>
      <w:r>
        <w:rPr>
          <w:noProof/>
        </w:rPr>
        <w:instrText xml:space="preserve"> PAGEREF _Toc261266143 \h </w:instrText>
      </w:r>
      <w:r>
        <w:rPr>
          <w:noProof/>
        </w:rPr>
      </w:r>
      <w:r>
        <w:rPr>
          <w:noProof/>
        </w:rPr>
        <w:fldChar w:fldCharType="separate"/>
      </w:r>
      <w:r>
        <w:rPr>
          <w:noProof/>
        </w:rPr>
        <w:t>25</w:t>
      </w:r>
      <w:r>
        <w:rPr>
          <w:noProof/>
        </w:rPr>
        <w:fldChar w:fldCharType="end"/>
      </w:r>
    </w:p>
    <w:p w14:paraId="7F6E5E4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7.3.2.6. Bouton « Créer »</w:t>
      </w:r>
      <w:r>
        <w:rPr>
          <w:noProof/>
        </w:rPr>
        <w:tab/>
      </w:r>
      <w:r>
        <w:rPr>
          <w:noProof/>
        </w:rPr>
        <w:fldChar w:fldCharType="begin"/>
      </w:r>
      <w:r>
        <w:rPr>
          <w:noProof/>
        </w:rPr>
        <w:instrText xml:space="preserve"> PAGEREF _Toc261266144 \h </w:instrText>
      </w:r>
      <w:r>
        <w:rPr>
          <w:noProof/>
        </w:rPr>
      </w:r>
      <w:r>
        <w:rPr>
          <w:noProof/>
        </w:rPr>
        <w:fldChar w:fldCharType="separate"/>
      </w:r>
      <w:r>
        <w:rPr>
          <w:noProof/>
        </w:rPr>
        <w:t>25</w:t>
      </w:r>
      <w:r>
        <w:rPr>
          <w:noProof/>
        </w:rPr>
        <w:fldChar w:fldCharType="end"/>
      </w:r>
    </w:p>
    <w:p w14:paraId="48240ABC" w14:textId="77777777" w:rsidR="00FA5D3E" w:rsidRDefault="00FA5D3E">
      <w:pPr>
        <w:pStyle w:val="TM3"/>
        <w:rPr>
          <w:rFonts w:asciiTheme="minorHAnsi" w:eastAsiaTheme="minorEastAsia" w:hAnsiTheme="minorHAnsi" w:cstheme="minorBidi"/>
          <w:b w:val="0"/>
          <w:noProof/>
          <w:sz w:val="24"/>
          <w:szCs w:val="24"/>
          <w:lang w:eastAsia="ja-JP"/>
        </w:rPr>
      </w:pPr>
      <w:r>
        <w:rPr>
          <w:noProof/>
        </w:rPr>
        <w:t>7.3.3. Règles sur les civilités</w:t>
      </w:r>
      <w:r>
        <w:rPr>
          <w:noProof/>
        </w:rPr>
        <w:tab/>
      </w:r>
      <w:r>
        <w:rPr>
          <w:noProof/>
        </w:rPr>
        <w:fldChar w:fldCharType="begin"/>
      </w:r>
      <w:r>
        <w:rPr>
          <w:noProof/>
        </w:rPr>
        <w:instrText xml:space="preserve"> PAGEREF _Toc261266145 \h </w:instrText>
      </w:r>
      <w:r>
        <w:rPr>
          <w:noProof/>
        </w:rPr>
      </w:r>
      <w:r>
        <w:rPr>
          <w:noProof/>
        </w:rPr>
        <w:fldChar w:fldCharType="separate"/>
      </w:r>
      <w:r>
        <w:rPr>
          <w:noProof/>
        </w:rPr>
        <w:t>25</w:t>
      </w:r>
      <w:r>
        <w:rPr>
          <w:noProof/>
        </w:rPr>
        <w:fldChar w:fldCharType="end"/>
      </w:r>
    </w:p>
    <w:p w14:paraId="29BC9DA6" w14:textId="77777777" w:rsidR="00FA5D3E" w:rsidRDefault="00FA5D3E">
      <w:pPr>
        <w:pStyle w:val="TM3"/>
        <w:rPr>
          <w:rFonts w:asciiTheme="minorHAnsi" w:eastAsiaTheme="minorEastAsia" w:hAnsiTheme="minorHAnsi" w:cstheme="minorBidi"/>
          <w:b w:val="0"/>
          <w:noProof/>
          <w:sz w:val="24"/>
          <w:szCs w:val="24"/>
          <w:lang w:eastAsia="ja-JP"/>
        </w:rPr>
      </w:pPr>
      <w:r>
        <w:rPr>
          <w:noProof/>
        </w:rPr>
        <w:t>7.3.4. Création</w:t>
      </w:r>
      <w:r>
        <w:rPr>
          <w:noProof/>
        </w:rPr>
        <w:tab/>
      </w:r>
      <w:r>
        <w:rPr>
          <w:noProof/>
        </w:rPr>
        <w:fldChar w:fldCharType="begin"/>
      </w:r>
      <w:r>
        <w:rPr>
          <w:noProof/>
        </w:rPr>
        <w:instrText xml:space="preserve"> PAGEREF _Toc261266146 \h </w:instrText>
      </w:r>
      <w:r>
        <w:rPr>
          <w:noProof/>
        </w:rPr>
      </w:r>
      <w:r>
        <w:rPr>
          <w:noProof/>
        </w:rPr>
        <w:fldChar w:fldCharType="separate"/>
      </w:r>
      <w:r>
        <w:rPr>
          <w:noProof/>
        </w:rPr>
        <w:t>25</w:t>
      </w:r>
      <w:r>
        <w:rPr>
          <w:noProof/>
        </w:rPr>
        <w:fldChar w:fldCharType="end"/>
      </w:r>
    </w:p>
    <w:p w14:paraId="43F8AA7E" w14:textId="77777777" w:rsidR="00FA5D3E" w:rsidRDefault="00FA5D3E">
      <w:pPr>
        <w:pStyle w:val="TM3"/>
        <w:rPr>
          <w:rFonts w:asciiTheme="minorHAnsi" w:eastAsiaTheme="minorEastAsia" w:hAnsiTheme="minorHAnsi" w:cstheme="minorBidi"/>
          <w:b w:val="0"/>
          <w:noProof/>
          <w:sz w:val="24"/>
          <w:szCs w:val="24"/>
          <w:lang w:eastAsia="ja-JP"/>
        </w:rPr>
      </w:pPr>
      <w:r>
        <w:rPr>
          <w:noProof/>
        </w:rPr>
        <w:t>7.3.5. Modification d’une civilité</w:t>
      </w:r>
      <w:r>
        <w:rPr>
          <w:noProof/>
        </w:rPr>
        <w:tab/>
      </w:r>
      <w:r>
        <w:rPr>
          <w:noProof/>
        </w:rPr>
        <w:fldChar w:fldCharType="begin"/>
      </w:r>
      <w:r>
        <w:rPr>
          <w:noProof/>
        </w:rPr>
        <w:instrText xml:space="preserve"> PAGEREF _Toc261266147 \h </w:instrText>
      </w:r>
      <w:r>
        <w:rPr>
          <w:noProof/>
        </w:rPr>
      </w:r>
      <w:r>
        <w:rPr>
          <w:noProof/>
        </w:rPr>
        <w:fldChar w:fldCharType="separate"/>
      </w:r>
      <w:r>
        <w:rPr>
          <w:noProof/>
        </w:rPr>
        <w:t>25</w:t>
      </w:r>
      <w:r>
        <w:rPr>
          <w:noProof/>
        </w:rPr>
        <w:fldChar w:fldCharType="end"/>
      </w:r>
    </w:p>
    <w:p w14:paraId="35B17EA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7.3.5.1. Champ « Prénom »</w:t>
      </w:r>
      <w:r>
        <w:rPr>
          <w:noProof/>
        </w:rPr>
        <w:tab/>
      </w:r>
      <w:r>
        <w:rPr>
          <w:noProof/>
        </w:rPr>
        <w:fldChar w:fldCharType="begin"/>
      </w:r>
      <w:r>
        <w:rPr>
          <w:noProof/>
        </w:rPr>
        <w:instrText xml:space="preserve"> PAGEREF _Toc261266148 \h </w:instrText>
      </w:r>
      <w:r>
        <w:rPr>
          <w:noProof/>
        </w:rPr>
      </w:r>
      <w:r>
        <w:rPr>
          <w:noProof/>
        </w:rPr>
        <w:fldChar w:fldCharType="separate"/>
      </w:r>
      <w:r>
        <w:rPr>
          <w:noProof/>
        </w:rPr>
        <w:t>25</w:t>
      </w:r>
      <w:r>
        <w:rPr>
          <w:noProof/>
        </w:rPr>
        <w:fldChar w:fldCharType="end"/>
      </w:r>
    </w:p>
    <w:p w14:paraId="7554FFE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7.3.5.2. Champ « Nom »</w:t>
      </w:r>
      <w:r>
        <w:rPr>
          <w:noProof/>
        </w:rPr>
        <w:tab/>
      </w:r>
      <w:r>
        <w:rPr>
          <w:noProof/>
        </w:rPr>
        <w:fldChar w:fldCharType="begin"/>
      </w:r>
      <w:r>
        <w:rPr>
          <w:noProof/>
        </w:rPr>
        <w:instrText xml:space="preserve"> PAGEREF _Toc261266149 \h </w:instrText>
      </w:r>
      <w:r>
        <w:rPr>
          <w:noProof/>
        </w:rPr>
      </w:r>
      <w:r>
        <w:rPr>
          <w:noProof/>
        </w:rPr>
        <w:fldChar w:fldCharType="separate"/>
      </w:r>
      <w:r>
        <w:rPr>
          <w:noProof/>
        </w:rPr>
        <w:t>25</w:t>
      </w:r>
      <w:r>
        <w:rPr>
          <w:noProof/>
        </w:rPr>
        <w:fldChar w:fldCharType="end"/>
      </w:r>
    </w:p>
    <w:p w14:paraId="58E9E09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7.3.5.3. Liste déroulante « Sexe »</w:t>
      </w:r>
      <w:r>
        <w:rPr>
          <w:noProof/>
        </w:rPr>
        <w:tab/>
      </w:r>
      <w:r>
        <w:rPr>
          <w:noProof/>
        </w:rPr>
        <w:fldChar w:fldCharType="begin"/>
      </w:r>
      <w:r>
        <w:rPr>
          <w:noProof/>
        </w:rPr>
        <w:instrText xml:space="preserve"> PAGEREF _Toc261266150 \h </w:instrText>
      </w:r>
      <w:r>
        <w:rPr>
          <w:noProof/>
        </w:rPr>
      </w:r>
      <w:r>
        <w:rPr>
          <w:noProof/>
        </w:rPr>
        <w:fldChar w:fldCharType="separate"/>
      </w:r>
      <w:r>
        <w:rPr>
          <w:noProof/>
        </w:rPr>
        <w:t>26</w:t>
      </w:r>
      <w:r>
        <w:rPr>
          <w:noProof/>
        </w:rPr>
        <w:fldChar w:fldCharType="end"/>
      </w:r>
    </w:p>
    <w:p w14:paraId="1F5ABA9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7.3.5.4. Bouton « Créer » ou « Modifier »</w:t>
      </w:r>
      <w:r>
        <w:rPr>
          <w:noProof/>
        </w:rPr>
        <w:tab/>
      </w:r>
      <w:r>
        <w:rPr>
          <w:noProof/>
        </w:rPr>
        <w:fldChar w:fldCharType="begin"/>
      </w:r>
      <w:r>
        <w:rPr>
          <w:noProof/>
        </w:rPr>
        <w:instrText xml:space="preserve"> PAGEREF _Toc261266151 \h </w:instrText>
      </w:r>
      <w:r>
        <w:rPr>
          <w:noProof/>
        </w:rPr>
      </w:r>
      <w:r>
        <w:rPr>
          <w:noProof/>
        </w:rPr>
        <w:fldChar w:fldCharType="separate"/>
      </w:r>
      <w:r>
        <w:rPr>
          <w:noProof/>
        </w:rPr>
        <w:t>26</w:t>
      </w:r>
      <w:r>
        <w:rPr>
          <w:noProof/>
        </w:rPr>
        <w:fldChar w:fldCharType="end"/>
      </w:r>
    </w:p>
    <w:p w14:paraId="76B4ADE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7.3.5.5. Bouton « Annuler »</w:t>
      </w:r>
      <w:r>
        <w:rPr>
          <w:noProof/>
        </w:rPr>
        <w:tab/>
      </w:r>
      <w:r>
        <w:rPr>
          <w:noProof/>
        </w:rPr>
        <w:fldChar w:fldCharType="begin"/>
      </w:r>
      <w:r>
        <w:rPr>
          <w:noProof/>
        </w:rPr>
        <w:instrText xml:space="preserve"> PAGEREF _Toc261266152 \h </w:instrText>
      </w:r>
      <w:r>
        <w:rPr>
          <w:noProof/>
        </w:rPr>
      </w:r>
      <w:r>
        <w:rPr>
          <w:noProof/>
        </w:rPr>
        <w:fldChar w:fldCharType="separate"/>
      </w:r>
      <w:r>
        <w:rPr>
          <w:noProof/>
        </w:rPr>
        <w:t>26</w:t>
      </w:r>
      <w:r>
        <w:rPr>
          <w:noProof/>
        </w:rPr>
        <w:fldChar w:fldCharType="end"/>
      </w:r>
    </w:p>
    <w:p w14:paraId="0C809DF0" w14:textId="77777777" w:rsidR="00FA5D3E" w:rsidRDefault="00FA5D3E">
      <w:pPr>
        <w:pStyle w:val="TM3"/>
        <w:rPr>
          <w:rFonts w:asciiTheme="minorHAnsi" w:eastAsiaTheme="minorEastAsia" w:hAnsiTheme="minorHAnsi" w:cstheme="minorBidi"/>
          <w:b w:val="0"/>
          <w:noProof/>
          <w:sz w:val="24"/>
          <w:szCs w:val="24"/>
          <w:lang w:eastAsia="ja-JP"/>
        </w:rPr>
      </w:pPr>
      <w:r>
        <w:rPr>
          <w:noProof/>
        </w:rPr>
        <w:t>7.3.6. Suppression d’une civilité</w:t>
      </w:r>
      <w:r>
        <w:rPr>
          <w:noProof/>
        </w:rPr>
        <w:tab/>
      </w:r>
      <w:r>
        <w:rPr>
          <w:noProof/>
        </w:rPr>
        <w:fldChar w:fldCharType="begin"/>
      </w:r>
      <w:r>
        <w:rPr>
          <w:noProof/>
        </w:rPr>
        <w:instrText xml:space="preserve"> PAGEREF _Toc261266153 \h </w:instrText>
      </w:r>
      <w:r>
        <w:rPr>
          <w:noProof/>
        </w:rPr>
      </w:r>
      <w:r>
        <w:rPr>
          <w:noProof/>
        </w:rPr>
        <w:fldChar w:fldCharType="separate"/>
      </w:r>
      <w:r>
        <w:rPr>
          <w:noProof/>
        </w:rPr>
        <w:t>26</w:t>
      </w:r>
      <w:r>
        <w:rPr>
          <w:noProof/>
        </w:rPr>
        <w:fldChar w:fldCharType="end"/>
      </w:r>
    </w:p>
    <w:p w14:paraId="3D37AF0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7.3.6.1. Bouton « Confirmer »</w:t>
      </w:r>
      <w:r>
        <w:rPr>
          <w:noProof/>
        </w:rPr>
        <w:tab/>
      </w:r>
      <w:r>
        <w:rPr>
          <w:noProof/>
        </w:rPr>
        <w:fldChar w:fldCharType="begin"/>
      </w:r>
      <w:r>
        <w:rPr>
          <w:noProof/>
        </w:rPr>
        <w:instrText xml:space="preserve"> PAGEREF _Toc261266154 \h </w:instrText>
      </w:r>
      <w:r>
        <w:rPr>
          <w:noProof/>
        </w:rPr>
      </w:r>
      <w:r>
        <w:rPr>
          <w:noProof/>
        </w:rPr>
        <w:fldChar w:fldCharType="separate"/>
      </w:r>
      <w:r>
        <w:rPr>
          <w:noProof/>
        </w:rPr>
        <w:t>26</w:t>
      </w:r>
      <w:r>
        <w:rPr>
          <w:noProof/>
        </w:rPr>
        <w:fldChar w:fldCharType="end"/>
      </w:r>
    </w:p>
    <w:p w14:paraId="1C421A7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7.3.6.2. Bouton « Annuler »</w:t>
      </w:r>
      <w:r>
        <w:rPr>
          <w:noProof/>
        </w:rPr>
        <w:tab/>
      </w:r>
      <w:r>
        <w:rPr>
          <w:noProof/>
        </w:rPr>
        <w:fldChar w:fldCharType="begin"/>
      </w:r>
      <w:r>
        <w:rPr>
          <w:noProof/>
        </w:rPr>
        <w:instrText xml:space="preserve"> PAGEREF _Toc261266155 \h </w:instrText>
      </w:r>
      <w:r>
        <w:rPr>
          <w:noProof/>
        </w:rPr>
      </w:r>
      <w:r>
        <w:rPr>
          <w:noProof/>
        </w:rPr>
        <w:fldChar w:fldCharType="separate"/>
      </w:r>
      <w:r>
        <w:rPr>
          <w:noProof/>
        </w:rPr>
        <w:t>26</w:t>
      </w:r>
      <w:r>
        <w:rPr>
          <w:noProof/>
        </w:rPr>
        <w:fldChar w:fldCharType="end"/>
      </w:r>
    </w:p>
    <w:p w14:paraId="2EFD7A2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Entités</w:t>
      </w:r>
      <w:r>
        <w:rPr>
          <w:noProof/>
        </w:rPr>
        <w:tab/>
      </w:r>
      <w:r>
        <w:rPr>
          <w:noProof/>
        </w:rPr>
        <w:fldChar w:fldCharType="begin"/>
      </w:r>
      <w:r>
        <w:rPr>
          <w:noProof/>
        </w:rPr>
        <w:instrText xml:space="preserve"> PAGEREF _Toc261266156 \h </w:instrText>
      </w:r>
      <w:r>
        <w:rPr>
          <w:noProof/>
        </w:rPr>
      </w:r>
      <w:r>
        <w:rPr>
          <w:noProof/>
        </w:rPr>
        <w:fldChar w:fldCharType="separate"/>
      </w:r>
      <w:r>
        <w:rPr>
          <w:noProof/>
        </w:rPr>
        <w:t>26</w:t>
      </w:r>
      <w:r>
        <w:rPr>
          <w:noProof/>
        </w:rPr>
        <w:fldChar w:fldCharType="end"/>
      </w:r>
    </w:p>
    <w:p w14:paraId="4D432159" w14:textId="77777777" w:rsidR="00FA5D3E" w:rsidRDefault="00FA5D3E">
      <w:pPr>
        <w:pStyle w:val="TM3"/>
        <w:rPr>
          <w:rFonts w:asciiTheme="minorHAnsi" w:eastAsiaTheme="minorEastAsia" w:hAnsiTheme="minorHAnsi" w:cstheme="minorBidi"/>
          <w:b w:val="0"/>
          <w:noProof/>
          <w:sz w:val="24"/>
          <w:szCs w:val="24"/>
          <w:lang w:eastAsia="ja-JP"/>
        </w:rPr>
      </w:pPr>
      <w:r>
        <w:rPr>
          <w:noProof/>
        </w:rPr>
        <w:t>7.4.1. Accéder à l’écran de gestion des entités</w:t>
      </w:r>
      <w:r>
        <w:rPr>
          <w:noProof/>
        </w:rPr>
        <w:tab/>
      </w:r>
      <w:r>
        <w:rPr>
          <w:noProof/>
        </w:rPr>
        <w:fldChar w:fldCharType="begin"/>
      </w:r>
      <w:r>
        <w:rPr>
          <w:noProof/>
        </w:rPr>
        <w:instrText xml:space="preserve"> PAGEREF _Toc261266157 \h </w:instrText>
      </w:r>
      <w:r>
        <w:rPr>
          <w:noProof/>
        </w:rPr>
      </w:r>
      <w:r>
        <w:rPr>
          <w:noProof/>
        </w:rPr>
        <w:fldChar w:fldCharType="separate"/>
      </w:r>
      <w:r>
        <w:rPr>
          <w:noProof/>
        </w:rPr>
        <w:t>26</w:t>
      </w:r>
      <w:r>
        <w:rPr>
          <w:noProof/>
        </w:rPr>
        <w:fldChar w:fldCharType="end"/>
      </w:r>
    </w:p>
    <w:p w14:paraId="2363399C" w14:textId="77777777" w:rsidR="00FA5D3E" w:rsidRDefault="00FA5D3E">
      <w:pPr>
        <w:pStyle w:val="TM3"/>
        <w:rPr>
          <w:rFonts w:asciiTheme="minorHAnsi" w:eastAsiaTheme="minorEastAsia" w:hAnsiTheme="minorHAnsi" w:cstheme="minorBidi"/>
          <w:b w:val="0"/>
          <w:noProof/>
          <w:sz w:val="24"/>
          <w:szCs w:val="24"/>
          <w:lang w:eastAsia="ja-JP"/>
        </w:rPr>
      </w:pPr>
      <w:r>
        <w:rPr>
          <w:noProof/>
        </w:rPr>
        <w:t>7.4.2. Ecran liste des entités</w:t>
      </w:r>
      <w:r>
        <w:rPr>
          <w:noProof/>
        </w:rPr>
        <w:tab/>
      </w:r>
      <w:r>
        <w:rPr>
          <w:noProof/>
        </w:rPr>
        <w:fldChar w:fldCharType="begin"/>
      </w:r>
      <w:r>
        <w:rPr>
          <w:noProof/>
        </w:rPr>
        <w:instrText xml:space="preserve"> PAGEREF _Toc261266158 \h </w:instrText>
      </w:r>
      <w:r>
        <w:rPr>
          <w:noProof/>
        </w:rPr>
      </w:r>
      <w:r>
        <w:rPr>
          <w:noProof/>
        </w:rPr>
        <w:fldChar w:fldCharType="separate"/>
      </w:r>
      <w:r>
        <w:rPr>
          <w:noProof/>
        </w:rPr>
        <w:t>27</w:t>
      </w:r>
      <w:r>
        <w:rPr>
          <w:noProof/>
        </w:rPr>
        <w:fldChar w:fldCharType="end"/>
      </w:r>
    </w:p>
    <w:p w14:paraId="30A5ED3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7.4.2.1. Colonne « Code »</w:t>
      </w:r>
      <w:r>
        <w:rPr>
          <w:noProof/>
        </w:rPr>
        <w:tab/>
      </w:r>
      <w:r>
        <w:rPr>
          <w:noProof/>
        </w:rPr>
        <w:fldChar w:fldCharType="begin"/>
      </w:r>
      <w:r>
        <w:rPr>
          <w:noProof/>
        </w:rPr>
        <w:instrText xml:space="preserve"> PAGEREF _Toc261266159 \h </w:instrText>
      </w:r>
      <w:r>
        <w:rPr>
          <w:noProof/>
        </w:rPr>
      </w:r>
      <w:r>
        <w:rPr>
          <w:noProof/>
        </w:rPr>
        <w:fldChar w:fldCharType="separate"/>
      </w:r>
      <w:r>
        <w:rPr>
          <w:noProof/>
        </w:rPr>
        <w:t>27</w:t>
      </w:r>
      <w:r>
        <w:rPr>
          <w:noProof/>
        </w:rPr>
        <w:fldChar w:fldCharType="end"/>
      </w:r>
    </w:p>
    <w:p w14:paraId="68892A4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7.4.2.2. Colonne « Libellé »</w:t>
      </w:r>
      <w:r>
        <w:rPr>
          <w:noProof/>
        </w:rPr>
        <w:tab/>
      </w:r>
      <w:r>
        <w:rPr>
          <w:noProof/>
        </w:rPr>
        <w:fldChar w:fldCharType="begin"/>
      </w:r>
      <w:r>
        <w:rPr>
          <w:noProof/>
        </w:rPr>
        <w:instrText xml:space="preserve"> PAGEREF _Toc261266160 \h </w:instrText>
      </w:r>
      <w:r>
        <w:rPr>
          <w:noProof/>
        </w:rPr>
      </w:r>
      <w:r>
        <w:rPr>
          <w:noProof/>
        </w:rPr>
        <w:fldChar w:fldCharType="separate"/>
      </w:r>
      <w:r>
        <w:rPr>
          <w:noProof/>
        </w:rPr>
        <w:t>27</w:t>
      </w:r>
      <w:r>
        <w:rPr>
          <w:noProof/>
        </w:rPr>
        <w:fldChar w:fldCharType="end"/>
      </w:r>
    </w:p>
    <w:p w14:paraId="71277F1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7.4.2.3. Colonne « Actions »</w:t>
      </w:r>
      <w:r>
        <w:rPr>
          <w:noProof/>
        </w:rPr>
        <w:tab/>
      </w:r>
      <w:r>
        <w:rPr>
          <w:noProof/>
        </w:rPr>
        <w:fldChar w:fldCharType="begin"/>
      </w:r>
      <w:r>
        <w:rPr>
          <w:noProof/>
        </w:rPr>
        <w:instrText xml:space="preserve"> PAGEREF _Toc261266161 \h </w:instrText>
      </w:r>
      <w:r>
        <w:rPr>
          <w:noProof/>
        </w:rPr>
      </w:r>
      <w:r>
        <w:rPr>
          <w:noProof/>
        </w:rPr>
        <w:fldChar w:fldCharType="separate"/>
      </w:r>
      <w:r>
        <w:rPr>
          <w:noProof/>
        </w:rPr>
        <w:t>27</w:t>
      </w:r>
      <w:r>
        <w:rPr>
          <w:noProof/>
        </w:rPr>
        <w:fldChar w:fldCharType="end"/>
      </w:r>
    </w:p>
    <w:p w14:paraId="13448AE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7.4.2.4. Bouton « Retour »</w:t>
      </w:r>
      <w:r>
        <w:rPr>
          <w:noProof/>
        </w:rPr>
        <w:tab/>
      </w:r>
      <w:r>
        <w:rPr>
          <w:noProof/>
        </w:rPr>
        <w:fldChar w:fldCharType="begin"/>
      </w:r>
      <w:r>
        <w:rPr>
          <w:noProof/>
        </w:rPr>
        <w:instrText xml:space="preserve"> PAGEREF _Toc261266162 \h </w:instrText>
      </w:r>
      <w:r>
        <w:rPr>
          <w:noProof/>
        </w:rPr>
      </w:r>
      <w:r>
        <w:rPr>
          <w:noProof/>
        </w:rPr>
        <w:fldChar w:fldCharType="separate"/>
      </w:r>
      <w:r>
        <w:rPr>
          <w:noProof/>
        </w:rPr>
        <w:t>27</w:t>
      </w:r>
      <w:r>
        <w:rPr>
          <w:noProof/>
        </w:rPr>
        <w:fldChar w:fldCharType="end"/>
      </w:r>
    </w:p>
    <w:p w14:paraId="4790794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7.4.2.5. Bouton « Créer »</w:t>
      </w:r>
      <w:r>
        <w:rPr>
          <w:noProof/>
        </w:rPr>
        <w:tab/>
      </w:r>
      <w:r>
        <w:rPr>
          <w:noProof/>
        </w:rPr>
        <w:fldChar w:fldCharType="begin"/>
      </w:r>
      <w:r>
        <w:rPr>
          <w:noProof/>
        </w:rPr>
        <w:instrText xml:space="preserve"> PAGEREF _Toc261266163 \h </w:instrText>
      </w:r>
      <w:r>
        <w:rPr>
          <w:noProof/>
        </w:rPr>
      </w:r>
      <w:r>
        <w:rPr>
          <w:noProof/>
        </w:rPr>
        <w:fldChar w:fldCharType="separate"/>
      </w:r>
      <w:r>
        <w:rPr>
          <w:noProof/>
        </w:rPr>
        <w:t>27</w:t>
      </w:r>
      <w:r>
        <w:rPr>
          <w:noProof/>
        </w:rPr>
        <w:fldChar w:fldCharType="end"/>
      </w:r>
    </w:p>
    <w:p w14:paraId="0C89AB0E" w14:textId="77777777" w:rsidR="00FA5D3E" w:rsidRDefault="00FA5D3E">
      <w:pPr>
        <w:pStyle w:val="TM3"/>
        <w:rPr>
          <w:rFonts w:asciiTheme="minorHAnsi" w:eastAsiaTheme="minorEastAsia" w:hAnsiTheme="minorHAnsi" w:cstheme="minorBidi"/>
          <w:b w:val="0"/>
          <w:noProof/>
          <w:sz w:val="24"/>
          <w:szCs w:val="24"/>
          <w:lang w:eastAsia="ja-JP"/>
        </w:rPr>
      </w:pPr>
      <w:r>
        <w:rPr>
          <w:noProof/>
        </w:rPr>
        <w:t>7.4.3. Règles sur les entités</w:t>
      </w:r>
      <w:r>
        <w:rPr>
          <w:noProof/>
        </w:rPr>
        <w:tab/>
      </w:r>
      <w:r>
        <w:rPr>
          <w:noProof/>
        </w:rPr>
        <w:fldChar w:fldCharType="begin"/>
      </w:r>
      <w:r>
        <w:rPr>
          <w:noProof/>
        </w:rPr>
        <w:instrText xml:space="preserve"> PAGEREF _Toc261266164 \h </w:instrText>
      </w:r>
      <w:r>
        <w:rPr>
          <w:noProof/>
        </w:rPr>
      </w:r>
      <w:r>
        <w:rPr>
          <w:noProof/>
        </w:rPr>
        <w:fldChar w:fldCharType="separate"/>
      </w:r>
      <w:r>
        <w:rPr>
          <w:noProof/>
        </w:rPr>
        <w:t>27</w:t>
      </w:r>
      <w:r>
        <w:rPr>
          <w:noProof/>
        </w:rPr>
        <w:fldChar w:fldCharType="end"/>
      </w:r>
    </w:p>
    <w:p w14:paraId="18740125" w14:textId="77777777" w:rsidR="00FA5D3E" w:rsidRDefault="00FA5D3E">
      <w:pPr>
        <w:pStyle w:val="TM3"/>
        <w:rPr>
          <w:rFonts w:asciiTheme="minorHAnsi" w:eastAsiaTheme="minorEastAsia" w:hAnsiTheme="minorHAnsi" w:cstheme="minorBidi"/>
          <w:b w:val="0"/>
          <w:noProof/>
          <w:sz w:val="24"/>
          <w:szCs w:val="24"/>
          <w:lang w:eastAsia="ja-JP"/>
        </w:rPr>
      </w:pPr>
      <w:r>
        <w:rPr>
          <w:noProof/>
        </w:rPr>
        <w:t>7.4.4. Création ou Modification d’une entité</w:t>
      </w:r>
      <w:r>
        <w:rPr>
          <w:noProof/>
        </w:rPr>
        <w:tab/>
      </w:r>
      <w:r>
        <w:rPr>
          <w:noProof/>
        </w:rPr>
        <w:fldChar w:fldCharType="begin"/>
      </w:r>
      <w:r>
        <w:rPr>
          <w:noProof/>
        </w:rPr>
        <w:instrText xml:space="preserve"> PAGEREF _Toc261266165 \h </w:instrText>
      </w:r>
      <w:r>
        <w:rPr>
          <w:noProof/>
        </w:rPr>
      </w:r>
      <w:r>
        <w:rPr>
          <w:noProof/>
        </w:rPr>
        <w:fldChar w:fldCharType="separate"/>
      </w:r>
      <w:r>
        <w:rPr>
          <w:noProof/>
        </w:rPr>
        <w:t>27</w:t>
      </w:r>
      <w:r>
        <w:rPr>
          <w:noProof/>
        </w:rPr>
        <w:fldChar w:fldCharType="end"/>
      </w:r>
    </w:p>
    <w:p w14:paraId="355C9FB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7.4.4.1. Champ « Code »</w:t>
      </w:r>
      <w:r>
        <w:rPr>
          <w:noProof/>
        </w:rPr>
        <w:tab/>
      </w:r>
      <w:r>
        <w:rPr>
          <w:noProof/>
        </w:rPr>
        <w:fldChar w:fldCharType="begin"/>
      </w:r>
      <w:r>
        <w:rPr>
          <w:noProof/>
        </w:rPr>
        <w:instrText xml:space="preserve"> PAGEREF _Toc261266166 \h </w:instrText>
      </w:r>
      <w:r>
        <w:rPr>
          <w:noProof/>
        </w:rPr>
      </w:r>
      <w:r>
        <w:rPr>
          <w:noProof/>
        </w:rPr>
        <w:fldChar w:fldCharType="separate"/>
      </w:r>
      <w:r>
        <w:rPr>
          <w:noProof/>
        </w:rPr>
        <w:t>28</w:t>
      </w:r>
      <w:r>
        <w:rPr>
          <w:noProof/>
        </w:rPr>
        <w:fldChar w:fldCharType="end"/>
      </w:r>
    </w:p>
    <w:p w14:paraId="3D68F17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7.4.4.2. Champ « Libellé »</w:t>
      </w:r>
      <w:r>
        <w:rPr>
          <w:noProof/>
        </w:rPr>
        <w:tab/>
      </w:r>
      <w:r>
        <w:rPr>
          <w:noProof/>
        </w:rPr>
        <w:fldChar w:fldCharType="begin"/>
      </w:r>
      <w:r>
        <w:rPr>
          <w:noProof/>
        </w:rPr>
        <w:instrText xml:space="preserve"> PAGEREF _Toc261266167 \h </w:instrText>
      </w:r>
      <w:r>
        <w:rPr>
          <w:noProof/>
        </w:rPr>
      </w:r>
      <w:r>
        <w:rPr>
          <w:noProof/>
        </w:rPr>
        <w:fldChar w:fldCharType="separate"/>
      </w:r>
      <w:r>
        <w:rPr>
          <w:noProof/>
        </w:rPr>
        <w:t>28</w:t>
      </w:r>
      <w:r>
        <w:rPr>
          <w:noProof/>
        </w:rPr>
        <w:fldChar w:fldCharType="end"/>
      </w:r>
    </w:p>
    <w:p w14:paraId="7E038FC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7.4.4.3. Bouton « Annuler »</w:t>
      </w:r>
      <w:r>
        <w:rPr>
          <w:noProof/>
        </w:rPr>
        <w:tab/>
      </w:r>
      <w:r>
        <w:rPr>
          <w:noProof/>
        </w:rPr>
        <w:fldChar w:fldCharType="begin"/>
      </w:r>
      <w:r>
        <w:rPr>
          <w:noProof/>
        </w:rPr>
        <w:instrText xml:space="preserve"> PAGEREF _Toc261266168 \h </w:instrText>
      </w:r>
      <w:r>
        <w:rPr>
          <w:noProof/>
        </w:rPr>
      </w:r>
      <w:r>
        <w:rPr>
          <w:noProof/>
        </w:rPr>
        <w:fldChar w:fldCharType="separate"/>
      </w:r>
      <w:r>
        <w:rPr>
          <w:noProof/>
        </w:rPr>
        <w:t>28</w:t>
      </w:r>
      <w:r>
        <w:rPr>
          <w:noProof/>
        </w:rPr>
        <w:fldChar w:fldCharType="end"/>
      </w:r>
    </w:p>
    <w:p w14:paraId="69B0D98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7.4.4.4. Bouton « Créer » ou « Modifier »</w:t>
      </w:r>
      <w:r>
        <w:rPr>
          <w:noProof/>
        </w:rPr>
        <w:tab/>
      </w:r>
      <w:r>
        <w:rPr>
          <w:noProof/>
        </w:rPr>
        <w:fldChar w:fldCharType="begin"/>
      </w:r>
      <w:r>
        <w:rPr>
          <w:noProof/>
        </w:rPr>
        <w:instrText xml:space="preserve"> PAGEREF _Toc261266169 \h </w:instrText>
      </w:r>
      <w:r>
        <w:rPr>
          <w:noProof/>
        </w:rPr>
      </w:r>
      <w:r>
        <w:rPr>
          <w:noProof/>
        </w:rPr>
        <w:fldChar w:fldCharType="separate"/>
      </w:r>
      <w:r>
        <w:rPr>
          <w:noProof/>
        </w:rPr>
        <w:t>28</w:t>
      </w:r>
      <w:r>
        <w:rPr>
          <w:noProof/>
        </w:rPr>
        <w:fldChar w:fldCharType="end"/>
      </w:r>
    </w:p>
    <w:p w14:paraId="40960E73" w14:textId="77777777" w:rsidR="00FA5D3E" w:rsidRDefault="00FA5D3E">
      <w:pPr>
        <w:pStyle w:val="TM3"/>
        <w:rPr>
          <w:rFonts w:asciiTheme="minorHAnsi" w:eastAsiaTheme="minorEastAsia" w:hAnsiTheme="minorHAnsi" w:cstheme="minorBidi"/>
          <w:b w:val="0"/>
          <w:noProof/>
          <w:sz w:val="24"/>
          <w:szCs w:val="24"/>
          <w:lang w:eastAsia="ja-JP"/>
        </w:rPr>
      </w:pPr>
      <w:r>
        <w:rPr>
          <w:noProof/>
        </w:rPr>
        <w:t>7.4.5. Suppression d’une entité</w:t>
      </w:r>
      <w:r>
        <w:rPr>
          <w:noProof/>
        </w:rPr>
        <w:tab/>
      </w:r>
      <w:r>
        <w:rPr>
          <w:noProof/>
        </w:rPr>
        <w:fldChar w:fldCharType="begin"/>
      </w:r>
      <w:r>
        <w:rPr>
          <w:noProof/>
        </w:rPr>
        <w:instrText xml:space="preserve"> PAGEREF _Toc261266170 \h </w:instrText>
      </w:r>
      <w:r>
        <w:rPr>
          <w:noProof/>
        </w:rPr>
      </w:r>
      <w:r>
        <w:rPr>
          <w:noProof/>
        </w:rPr>
        <w:fldChar w:fldCharType="separate"/>
      </w:r>
      <w:r>
        <w:rPr>
          <w:noProof/>
        </w:rPr>
        <w:t>28</w:t>
      </w:r>
      <w:r>
        <w:rPr>
          <w:noProof/>
        </w:rPr>
        <w:fldChar w:fldCharType="end"/>
      </w:r>
    </w:p>
    <w:p w14:paraId="57B515A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7.4.5.1. Bouton « Annuler »</w:t>
      </w:r>
      <w:r>
        <w:rPr>
          <w:noProof/>
        </w:rPr>
        <w:tab/>
      </w:r>
      <w:r>
        <w:rPr>
          <w:noProof/>
        </w:rPr>
        <w:fldChar w:fldCharType="begin"/>
      </w:r>
      <w:r>
        <w:rPr>
          <w:noProof/>
        </w:rPr>
        <w:instrText xml:space="preserve"> PAGEREF _Toc261266171 \h </w:instrText>
      </w:r>
      <w:r>
        <w:rPr>
          <w:noProof/>
        </w:rPr>
      </w:r>
      <w:r>
        <w:rPr>
          <w:noProof/>
        </w:rPr>
        <w:fldChar w:fldCharType="separate"/>
      </w:r>
      <w:r>
        <w:rPr>
          <w:noProof/>
        </w:rPr>
        <w:t>28</w:t>
      </w:r>
      <w:r>
        <w:rPr>
          <w:noProof/>
        </w:rPr>
        <w:fldChar w:fldCharType="end"/>
      </w:r>
    </w:p>
    <w:p w14:paraId="590CE3F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7.4.5.2. Bouton « Confirmer »</w:t>
      </w:r>
      <w:r>
        <w:rPr>
          <w:noProof/>
        </w:rPr>
        <w:tab/>
      </w:r>
      <w:r>
        <w:rPr>
          <w:noProof/>
        </w:rPr>
        <w:fldChar w:fldCharType="begin"/>
      </w:r>
      <w:r>
        <w:rPr>
          <w:noProof/>
        </w:rPr>
        <w:instrText xml:space="preserve"> PAGEREF _Toc261266172 \h </w:instrText>
      </w:r>
      <w:r>
        <w:rPr>
          <w:noProof/>
        </w:rPr>
      </w:r>
      <w:r>
        <w:rPr>
          <w:noProof/>
        </w:rPr>
        <w:fldChar w:fldCharType="separate"/>
      </w:r>
      <w:r>
        <w:rPr>
          <w:noProof/>
        </w:rPr>
        <w:t>28</w:t>
      </w:r>
      <w:r>
        <w:rPr>
          <w:noProof/>
        </w:rPr>
        <w:fldChar w:fldCharType="end"/>
      </w:r>
    </w:p>
    <w:p w14:paraId="5E923FF6"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Groupes de Secrets</w:t>
      </w:r>
      <w:r>
        <w:rPr>
          <w:noProof/>
        </w:rPr>
        <w:tab/>
      </w:r>
      <w:r>
        <w:rPr>
          <w:noProof/>
        </w:rPr>
        <w:fldChar w:fldCharType="begin"/>
      </w:r>
      <w:r>
        <w:rPr>
          <w:noProof/>
        </w:rPr>
        <w:instrText xml:space="preserve"> PAGEREF _Toc261266173 \h </w:instrText>
      </w:r>
      <w:r>
        <w:rPr>
          <w:noProof/>
        </w:rPr>
      </w:r>
      <w:r>
        <w:rPr>
          <w:noProof/>
        </w:rPr>
        <w:fldChar w:fldCharType="separate"/>
      </w:r>
      <w:r>
        <w:rPr>
          <w:noProof/>
        </w:rPr>
        <w:t>29</w:t>
      </w:r>
      <w:r>
        <w:rPr>
          <w:noProof/>
        </w:rPr>
        <w:fldChar w:fldCharType="end"/>
      </w:r>
    </w:p>
    <w:p w14:paraId="2BACBA47" w14:textId="77777777" w:rsidR="00FA5D3E" w:rsidRDefault="00FA5D3E">
      <w:pPr>
        <w:pStyle w:val="TM3"/>
        <w:rPr>
          <w:rFonts w:asciiTheme="minorHAnsi" w:eastAsiaTheme="minorEastAsia" w:hAnsiTheme="minorHAnsi" w:cstheme="minorBidi"/>
          <w:b w:val="0"/>
          <w:noProof/>
          <w:sz w:val="24"/>
          <w:szCs w:val="24"/>
          <w:lang w:eastAsia="ja-JP"/>
        </w:rPr>
      </w:pPr>
      <w:r>
        <w:rPr>
          <w:noProof/>
        </w:rPr>
        <w:t>7.5.1. Accéder à l’écran de gestion des groupes de secrets</w:t>
      </w:r>
      <w:r>
        <w:rPr>
          <w:noProof/>
        </w:rPr>
        <w:tab/>
      </w:r>
      <w:r>
        <w:rPr>
          <w:noProof/>
        </w:rPr>
        <w:fldChar w:fldCharType="begin"/>
      </w:r>
      <w:r>
        <w:rPr>
          <w:noProof/>
        </w:rPr>
        <w:instrText xml:space="preserve"> PAGEREF _Toc261266174 \h </w:instrText>
      </w:r>
      <w:r>
        <w:rPr>
          <w:noProof/>
        </w:rPr>
      </w:r>
      <w:r>
        <w:rPr>
          <w:noProof/>
        </w:rPr>
        <w:fldChar w:fldCharType="separate"/>
      </w:r>
      <w:r>
        <w:rPr>
          <w:noProof/>
        </w:rPr>
        <w:t>29</w:t>
      </w:r>
      <w:r>
        <w:rPr>
          <w:noProof/>
        </w:rPr>
        <w:fldChar w:fldCharType="end"/>
      </w:r>
    </w:p>
    <w:p w14:paraId="1C72FD94" w14:textId="77777777" w:rsidR="00FA5D3E" w:rsidRDefault="00FA5D3E">
      <w:pPr>
        <w:pStyle w:val="TM3"/>
        <w:rPr>
          <w:rFonts w:asciiTheme="minorHAnsi" w:eastAsiaTheme="minorEastAsia" w:hAnsiTheme="minorHAnsi" w:cstheme="minorBidi"/>
          <w:b w:val="0"/>
          <w:noProof/>
          <w:sz w:val="24"/>
          <w:szCs w:val="24"/>
          <w:lang w:eastAsia="ja-JP"/>
        </w:rPr>
      </w:pPr>
      <w:r>
        <w:rPr>
          <w:noProof/>
        </w:rPr>
        <w:t>7.5.2. Ecran liste des « Groupes de Secrets »</w:t>
      </w:r>
      <w:r>
        <w:rPr>
          <w:noProof/>
        </w:rPr>
        <w:tab/>
      </w:r>
      <w:r>
        <w:rPr>
          <w:noProof/>
        </w:rPr>
        <w:fldChar w:fldCharType="begin"/>
      </w:r>
      <w:r>
        <w:rPr>
          <w:noProof/>
        </w:rPr>
        <w:instrText xml:space="preserve"> PAGEREF _Toc261266175 \h </w:instrText>
      </w:r>
      <w:r>
        <w:rPr>
          <w:noProof/>
        </w:rPr>
      </w:r>
      <w:r>
        <w:rPr>
          <w:noProof/>
        </w:rPr>
        <w:fldChar w:fldCharType="separate"/>
      </w:r>
      <w:r>
        <w:rPr>
          <w:noProof/>
        </w:rPr>
        <w:t>29</w:t>
      </w:r>
      <w:r>
        <w:rPr>
          <w:noProof/>
        </w:rPr>
        <w:fldChar w:fldCharType="end"/>
      </w:r>
    </w:p>
    <w:p w14:paraId="0276CA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7.5.2.1. Colonne « Libellé »</w:t>
      </w:r>
      <w:r>
        <w:rPr>
          <w:noProof/>
        </w:rPr>
        <w:tab/>
      </w:r>
      <w:r>
        <w:rPr>
          <w:noProof/>
        </w:rPr>
        <w:fldChar w:fldCharType="begin"/>
      </w:r>
      <w:r>
        <w:rPr>
          <w:noProof/>
        </w:rPr>
        <w:instrText xml:space="preserve"> PAGEREF _Toc261266176 \h </w:instrText>
      </w:r>
      <w:r>
        <w:rPr>
          <w:noProof/>
        </w:rPr>
      </w:r>
      <w:r>
        <w:rPr>
          <w:noProof/>
        </w:rPr>
        <w:fldChar w:fldCharType="separate"/>
      </w:r>
      <w:r>
        <w:rPr>
          <w:noProof/>
        </w:rPr>
        <w:t>29</w:t>
      </w:r>
      <w:r>
        <w:rPr>
          <w:noProof/>
        </w:rPr>
        <w:fldChar w:fldCharType="end"/>
      </w:r>
    </w:p>
    <w:p w14:paraId="224ABD6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7.5.2.2. Colonne « Alerte »</w:t>
      </w:r>
      <w:r>
        <w:rPr>
          <w:noProof/>
        </w:rPr>
        <w:tab/>
      </w:r>
      <w:r>
        <w:rPr>
          <w:noProof/>
        </w:rPr>
        <w:fldChar w:fldCharType="begin"/>
      </w:r>
      <w:r>
        <w:rPr>
          <w:noProof/>
        </w:rPr>
        <w:instrText xml:space="preserve"> PAGEREF _Toc261266177 \h </w:instrText>
      </w:r>
      <w:r>
        <w:rPr>
          <w:noProof/>
        </w:rPr>
      </w:r>
      <w:r>
        <w:rPr>
          <w:noProof/>
        </w:rPr>
        <w:fldChar w:fldCharType="separate"/>
      </w:r>
      <w:r>
        <w:rPr>
          <w:noProof/>
        </w:rPr>
        <w:t>29</w:t>
      </w:r>
      <w:r>
        <w:rPr>
          <w:noProof/>
        </w:rPr>
        <w:fldChar w:fldCharType="end"/>
      </w:r>
    </w:p>
    <w:p w14:paraId="285198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7.5.2.3. Colonne « Actions »</w:t>
      </w:r>
      <w:r>
        <w:rPr>
          <w:noProof/>
        </w:rPr>
        <w:tab/>
      </w:r>
      <w:r>
        <w:rPr>
          <w:noProof/>
        </w:rPr>
        <w:fldChar w:fldCharType="begin"/>
      </w:r>
      <w:r>
        <w:rPr>
          <w:noProof/>
        </w:rPr>
        <w:instrText xml:space="preserve"> PAGEREF _Toc261266178 \h </w:instrText>
      </w:r>
      <w:r>
        <w:rPr>
          <w:noProof/>
        </w:rPr>
      </w:r>
      <w:r>
        <w:rPr>
          <w:noProof/>
        </w:rPr>
        <w:fldChar w:fldCharType="separate"/>
      </w:r>
      <w:r>
        <w:rPr>
          <w:noProof/>
        </w:rPr>
        <w:t>29</w:t>
      </w:r>
      <w:r>
        <w:rPr>
          <w:noProof/>
        </w:rPr>
        <w:fldChar w:fldCharType="end"/>
      </w:r>
    </w:p>
    <w:p w14:paraId="5D63970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7.5.2.4. Bouton « Retour »</w:t>
      </w:r>
      <w:r>
        <w:rPr>
          <w:noProof/>
        </w:rPr>
        <w:tab/>
      </w:r>
      <w:r>
        <w:rPr>
          <w:noProof/>
        </w:rPr>
        <w:fldChar w:fldCharType="begin"/>
      </w:r>
      <w:r>
        <w:rPr>
          <w:noProof/>
        </w:rPr>
        <w:instrText xml:space="preserve"> PAGEREF _Toc261266179 \h </w:instrText>
      </w:r>
      <w:r>
        <w:rPr>
          <w:noProof/>
        </w:rPr>
      </w:r>
      <w:r>
        <w:rPr>
          <w:noProof/>
        </w:rPr>
        <w:fldChar w:fldCharType="separate"/>
      </w:r>
      <w:r>
        <w:rPr>
          <w:noProof/>
        </w:rPr>
        <w:t>30</w:t>
      </w:r>
      <w:r>
        <w:rPr>
          <w:noProof/>
        </w:rPr>
        <w:fldChar w:fldCharType="end"/>
      </w:r>
    </w:p>
    <w:p w14:paraId="50A5E1D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7.5.2.5. Bouton « Créer »</w:t>
      </w:r>
      <w:r>
        <w:rPr>
          <w:noProof/>
        </w:rPr>
        <w:tab/>
      </w:r>
      <w:r>
        <w:rPr>
          <w:noProof/>
        </w:rPr>
        <w:fldChar w:fldCharType="begin"/>
      </w:r>
      <w:r>
        <w:rPr>
          <w:noProof/>
        </w:rPr>
        <w:instrText xml:space="preserve"> PAGEREF _Toc261266180 \h </w:instrText>
      </w:r>
      <w:r>
        <w:rPr>
          <w:noProof/>
        </w:rPr>
      </w:r>
      <w:r>
        <w:rPr>
          <w:noProof/>
        </w:rPr>
        <w:fldChar w:fldCharType="separate"/>
      </w:r>
      <w:r>
        <w:rPr>
          <w:noProof/>
        </w:rPr>
        <w:t>30</w:t>
      </w:r>
      <w:r>
        <w:rPr>
          <w:noProof/>
        </w:rPr>
        <w:fldChar w:fldCharType="end"/>
      </w:r>
    </w:p>
    <w:p w14:paraId="06D54647" w14:textId="77777777" w:rsidR="00FA5D3E" w:rsidRDefault="00FA5D3E">
      <w:pPr>
        <w:pStyle w:val="TM3"/>
        <w:rPr>
          <w:rFonts w:asciiTheme="minorHAnsi" w:eastAsiaTheme="minorEastAsia" w:hAnsiTheme="minorHAnsi" w:cstheme="minorBidi"/>
          <w:b w:val="0"/>
          <w:noProof/>
          <w:sz w:val="24"/>
          <w:szCs w:val="24"/>
          <w:lang w:eastAsia="ja-JP"/>
        </w:rPr>
      </w:pPr>
      <w:r>
        <w:rPr>
          <w:noProof/>
        </w:rPr>
        <w:t>7.5.3. Règles sur les groupes de secrets</w:t>
      </w:r>
      <w:r>
        <w:rPr>
          <w:noProof/>
        </w:rPr>
        <w:tab/>
      </w:r>
      <w:r>
        <w:rPr>
          <w:noProof/>
        </w:rPr>
        <w:fldChar w:fldCharType="begin"/>
      </w:r>
      <w:r>
        <w:rPr>
          <w:noProof/>
        </w:rPr>
        <w:instrText xml:space="preserve"> PAGEREF _Toc261266181 \h </w:instrText>
      </w:r>
      <w:r>
        <w:rPr>
          <w:noProof/>
        </w:rPr>
      </w:r>
      <w:r>
        <w:rPr>
          <w:noProof/>
        </w:rPr>
        <w:fldChar w:fldCharType="separate"/>
      </w:r>
      <w:r>
        <w:rPr>
          <w:noProof/>
        </w:rPr>
        <w:t>30</w:t>
      </w:r>
      <w:r>
        <w:rPr>
          <w:noProof/>
        </w:rPr>
        <w:fldChar w:fldCharType="end"/>
      </w:r>
    </w:p>
    <w:p w14:paraId="3EF5D77A" w14:textId="77777777" w:rsidR="00FA5D3E" w:rsidRDefault="00FA5D3E">
      <w:pPr>
        <w:pStyle w:val="TM3"/>
        <w:rPr>
          <w:rFonts w:asciiTheme="minorHAnsi" w:eastAsiaTheme="minorEastAsia" w:hAnsiTheme="minorHAnsi" w:cstheme="minorBidi"/>
          <w:b w:val="0"/>
          <w:noProof/>
          <w:sz w:val="24"/>
          <w:szCs w:val="24"/>
          <w:lang w:eastAsia="ja-JP"/>
        </w:rPr>
      </w:pPr>
      <w:r>
        <w:rPr>
          <w:noProof/>
        </w:rPr>
        <w:t>7.5.4. Création ou Modification d’un groupe de secrets</w:t>
      </w:r>
      <w:r>
        <w:rPr>
          <w:noProof/>
        </w:rPr>
        <w:tab/>
      </w:r>
      <w:r>
        <w:rPr>
          <w:noProof/>
        </w:rPr>
        <w:fldChar w:fldCharType="begin"/>
      </w:r>
      <w:r>
        <w:rPr>
          <w:noProof/>
        </w:rPr>
        <w:instrText xml:space="preserve"> PAGEREF _Toc261266182 \h </w:instrText>
      </w:r>
      <w:r>
        <w:rPr>
          <w:noProof/>
        </w:rPr>
      </w:r>
      <w:r>
        <w:rPr>
          <w:noProof/>
        </w:rPr>
        <w:fldChar w:fldCharType="separate"/>
      </w:r>
      <w:r>
        <w:rPr>
          <w:noProof/>
        </w:rPr>
        <w:t>30</w:t>
      </w:r>
      <w:r>
        <w:rPr>
          <w:noProof/>
        </w:rPr>
        <w:fldChar w:fldCharType="end"/>
      </w:r>
    </w:p>
    <w:p w14:paraId="78583A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7.5.4.1. Champ « Libellé »</w:t>
      </w:r>
      <w:r>
        <w:rPr>
          <w:noProof/>
        </w:rPr>
        <w:tab/>
      </w:r>
      <w:r>
        <w:rPr>
          <w:noProof/>
        </w:rPr>
        <w:fldChar w:fldCharType="begin"/>
      </w:r>
      <w:r>
        <w:rPr>
          <w:noProof/>
        </w:rPr>
        <w:instrText xml:space="preserve"> PAGEREF _Toc261266183 \h </w:instrText>
      </w:r>
      <w:r>
        <w:rPr>
          <w:noProof/>
        </w:rPr>
      </w:r>
      <w:r>
        <w:rPr>
          <w:noProof/>
        </w:rPr>
        <w:fldChar w:fldCharType="separate"/>
      </w:r>
      <w:r>
        <w:rPr>
          <w:noProof/>
        </w:rPr>
        <w:t>31</w:t>
      </w:r>
      <w:r>
        <w:rPr>
          <w:noProof/>
        </w:rPr>
        <w:fldChar w:fldCharType="end"/>
      </w:r>
    </w:p>
    <w:p w14:paraId="6BC1E47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7.5.4.2. Boîte à cocher « Alerte »</w:t>
      </w:r>
      <w:r>
        <w:rPr>
          <w:noProof/>
        </w:rPr>
        <w:tab/>
      </w:r>
      <w:r>
        <w:rPr>
          <w:noProof/>
        </w:rPr>
        <w:fldChar w:fldCharType="begin"/>
      </w:r>
      <w:r>
        <w:rPr>
          <w:noProof/>
        </w:rPr>
        <w:instrText xml:space="preserve"> PAGEREF _Toc261266184 \h </w:instrText>
      </w:r>
      <w:r>
        <w:rPr>
          <w:noProof/>
        </w:rPr>
      </w:r>
      <w:r>
        <w:rPr>
          <w:noProof/>
        </w:rPr>
        <w:fldChar w:fldCharType="separate"/>
      </w:r>
      <w:r>
        <w:rPr>
          <w:noProof/>
        </w:rPr>
        <w:t>31</w:t>
      </w:r>
      <w:r>
        <w:rPr>
          <w:noProof/>
        </w:rPr>
        <w:fldChar w:fldCharType="end"/>
      </w:r>
    </w:p>
    <w:p w14:paraId="08671F3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7.5.4.3. Bouton « Annuler »</w:t>
      </w:r>
      <w:r>
        <w:rPr>
          <w:noProof/>
        </w:rPr>
        <w:tab/>
      </w:r>
      <w:r>
        <w:rPr>
          <w:noProof/>
        </w:rPr>
        <w:fldChar w:fldCharType="begin"/>
      </w:r>
      <w:r>
        <w:rPr>
          <w:noProof/>
        </w:rPr>
        <w:instrText xml:space="preserve"> PAGEREF _Toc261266185 \h </w:instrText>
      </w:r>
      <w:r>
        <w:rPr>
          <w:noProof/>
        </w:rPr>
      </w:r>
      <w:r>
        <w:rPr>
          <w:noProof/>
        </w:rPr>
        <w:fldChar w:fldCharType="separate"/>
      </w:r>
      <w:r>
        <w:rPr>
          <w:noProof/>
        </w:rPr>
        <w:t>31</w:t>
      </w:r>
      <w:r>
        <w:rPr>
          <w:noProof/>
        </w:rPr>
        <w:fldChar w:fldCharType="end"/>
      </w:r>
    </w:p>
    <w:p w14:paraId="77258DC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7.5.4.4. Bouton « Créer » ou « Modifier »</w:t>
      </w:r>
      <w:r>
        <w:rPr>
          <w:noProof/>
        </w:rPr>
        <w:tab/>
      </w:r>
      <w:r>
        <w:rPr>
          <w:noProof/>
        </w:rPr>
        <w:fldChar w:fldCharType="begin"/>
      </w:r>
      <w:r>
        <w:rPr>
          <w:noProof/>
        </w:rPr>
        <w:instrText xml:space="preserve"> PAGEREF _Toc261266186 \h </w:instrText>
      </w:r>
      <w:r>
        <w:rPr>
          <w:noProof/>
        </w:rPr>
      </w:r>
      <w:r>
        <w:rPr>
          <w:noProof/>
        </w:rPr>
        <w:fldChar w:fldCharType="separate"/>
      </w:r>
      <w:r>
        <w:rPr>
          <w:noProof/>
        </w:rPr>
        <w:t>31</w:t>
      </w:r>
      <w:r>
        <w:rPr>
          <w:noProof/>
        </w:rPr>
        <w:fldChar w:fldCharType="end"/>
      </w:r>
    </w:p>
    <w:p w14:paraId="76BCA404" w14:textId="77777777" w:rsidR="00FA5D3E" w:rsidRDefault="00FA5D3E">
      <w:pPr>
        <w:pStyle w:val="TM3"/>
        <w:rPr>
          <w:rFonts w:asciiTheme="minorHAnsi" w:eastAsiaTheme="minorEastAsia" w:hAnsiTheme="minorHAnsi" w:cstheme="minorBidi"/>
          <w:b w:val="0"/>
          <w:noProof/>
          <w:sz w:val="24"/>
          <w:szCs w:val="24"/>
          <w:lang w:eastAsia="ja-JP"/>
        </w:rPr>
      </w:pPr>
      <w:r>
        <w:rPr>
          <w:noProof/>
        </w:rPr>
        <w:t>7.5.5. Suppression d’un groupe de secrets</w:t>
      </w:r>
      <w:r>
        <w:rPr>
          <w:noProof/>
        </w:rPr>
        <w:tab/>
      </w:r>
      <w:r>
        <w:rPr>
          <w:noProof/>
        </w:rPr>
        <w:fldChar w:fldCharType="begin"/>
      </w:r>
      <w:r>
        <w:rPr>
          <w:noProof/>
        </w:rPr>
        <w:instrText xml:space="preserve"> PAGEREF _Toc261266187 \h </w:instrText>
      </w:r>
      <w:r>
        <w:rPr>
          <w:noProof/>
        </w:rPr>
      </w:r>
      <w:r>
        <w:rPr>
          <w:noProof/>
        </w:rPr>
        <w:fldChar w:fldCharType="separate"/>
      </w:r>
      <w:r>
        <w:rPr>
          <w:noProof/>
        </w:rPr>
        <w:t>31</w:t>
      </w:r>
      <w:r>
        <w:rPr>
          <w:noProof/>
        </w:rPr>
        <w:fldChar w:fldCharType="end"/>
      </w:r>
    </w:p>
    <w:p w14:paraId="3DED2B8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7.5.5.1. Bouton « Annuler »</w:t>
      </w:r>
      <w:r>
        <w:rPr>
          <w:noProof/>
        </w:rPr>
        <w:tab/>
      </w:r>
      <w:r>
        <w:rPr>
          <w:noProof/>
        </w:rPr>
        <w:fldChar w:fldCharType="begin"/>
      </w:r>
      <w:r>
        <w:rPr>
          <w:noProof/>
        </w:rPr>
        <w:instrText xml:space="preserve"> PAGEREF _Toc261266188 \h </w:instrText>
      </w:r>
      <w:r>
        <w:rPr>
          <w:noProof/>
        </w:rPr>
      </w:r>
      <w:r>
        <w:rPr>
          <w:noProof/>
        </w:rPr>
        <w:fldChar w:fldCharType="separate"/>
      </w:r>
      <w:r>
        <w:rPr>
          <w:noProof/>
        </w:rPr>
        <w:t>31</w:t>
      </w:r>
      <w:r>
        <w:rPr>
          <w:noProof/>
        </w:rPr>
        <w:fldChar w:fldCharType="end"/>
      </w:r>
    </w:p>
    <w:p w14:paraId="4EACDB6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7.5.5.2. Bouton « Confirmer »</w:t>
      </w:r>
      <w:r>
        <w:rPr>
          <w:noProof/>
        </w:rPr>
        <w:tab/>
      </w:r>
      <w:r>
        <w:rPr>
          <w:noProof/>
        </w:rPr>
        <w:fldChar w:fldCharType="begin"/>
      </w:r>
      <w:r>
        <w:rPr>
          <w:noProof/>
        </w:rPr>
        <w:instrText xml:space="preserve"> PAGEREF _Toc261266189 \h </w:instrText>
      </w:r>
      <w:r>
        <w:rPr>
          <w:noProof/>
        </w:rPr>
      </w:r>
      <w:r>
        <w:rPr>
          <w:noProof/>
        </w:rPr>
        <w:fldChar w:fldCharType="separate"/>
      </w:r>
      <w:r>
        <w:rPr>
          <w:noProof/>
        </w:rPr>
        <w:t>31</w:t>
      </w:r>
      <w:r>
        <w:rPr>
          <w:noProof/>
        </w:rPr>
        <w:fldChar w:fldCharType="end"/>
      </w:r>
    </w:p>
    <w:p w14:paraId="5869B8B6" w14:textId="77777777" w:rsidR="00FA5D3E" w:rsidRDefault="00FA5D3E">
      <w:pPr>
        <w:pStyle w:val="TM3"/>
        <w:rPr>
          <w:rFonts w:asciiTheme="minorHAnsi" w:eastAsiaTheme="minorEastAsia" w:hAnsiTheme="minorHAnsi" w:cstheme="minorBidi"/>
          <w:b w:val="0"/>
          <w:noProof/>
          <w:sz w:val="24"/>
          <w:szCs w:val="24"/>
          <w:lang w:eastAsia="ja-JP"/>
        </w:rPr>
      </w:pPr>
      <w:r>
        <w:rPr>
          <w:noProof/>
        </w:rPr>
        <w:t>7.5.6. Associer des Profils à un Groupe de Secrets</w:t>
      </w:r>
      <w:r>
        <w:rPr>
          <w:noProof/>
        </w:rPr>
        <w:tab/>
      </w:r>
      <w:r>
        <w:rPr>
          <w:noProof/>
        </w:rPr>
        <w:fldChar w:fldCharType="begin"/>
      </w:r>
      <w:r>
        <w:rPr>
          <w:noProof/>
        </w:rPr>
        <w:instrText xml:space="preserve"> PAGEREF _Toc261266190 \h </w:instrText>
      </w:r>
      <w:r>
        <w:rPr>
          <w:noProof/>
        </w:rPr>
      </w:r>
      <w:r>
        <w:rPr>
          <w:noProof/>
        </w:rPr>
        <w:fldChar w:fldCharType="separate"/>
      </w:r>
      <w:r>
        <w:rPr>
          <w:noProof/>
        </w:rPr>
        <w:t>31</w:t>
      </w:r>
      <w:r>
        <w:rPr>
          <w:noProof/>
        </w:rPr>
        <w:fldChar w:fldCharType="end"/>
      </w:r>
    </w:p>
    <w:p w14:paraId="6AE0041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7.5.6.1. L’influence des droits sur les associations</w:t>
      </w:r>
      <w:r>
        <w:rPr>
          <w:noProof/>
        </w:rPr>
        <w:tab/>
      </w:r>
      <w:r>
        <w:rPr>
          <w:noProof/>
        </w:rPr>
        <w:fldChar w:fldCharType="begin"/>
      </w:r>
      <w:r>
        <w:rPr>
          <w:noProof/>
        </w:rPr>
        <w:instrText xml:space="preserve"> PAGEREF _Toc261266191 \h </w:instrText>
      </w:r>
      <w:r>
        <w:rPr>
          <w:noProof/>
        </w:rPr>
      </w:r>
      <w:r>
        <w:rPr>
          <w:noProof/>
        </w:rPr>
        <w:fldChar w:fldCharType="separate"/>
      </w:r>
      <w:r>
        <w:rPr>
          <w:noProof/>
        </w:rPr>
        <w:t>32</w:t>
      </w:r>
      <w:r>
        <w:rPr>
          <w:noProof/>
        </w:rPr>
        <w:fldChar w:fldCharType="end"/>
      </w:r>
    </w:p>
    <w:p w14:paraId="2F09EEB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7.5.6.2. Associer des Droits</w:t>
      </w:r>
      <w:r>
        <w:rPr>
          <w:noProof/>
        </w:rPr>
        <w:tab/>
      </w:r>
      <w:r>
        <w:rPr>
          <w:noProof/>
        </w:rPr>
        <w:fldChar w:fldCharType="begin"/>
      </w:r>
      <w:r>
        <w:rPr>
          <w:noProof/>
        </w:rPr>
        <w:instrText xml:space="preserve"> PAGEREF _Toc261266192 \h </w:instrText>
      </w:r>
      <w:r>
        <w:rPr>
          <w:noProof/>
        </w:rPr>
      </w:r>
      <w:r>
        <w:rPr>
          <w:noProof/>
        </w:rPr>
        <w:fldChar w:fldCharType="separate"/>
      </w:r>
      <w:r>
        <w:rPr>
          <w:noProof/>
        </w:rPr>
        <w:t>33</w:t>
      </w:r>
      <w:r>
        <w:rPr>
          <w:noProof/>
        </w:rPr>
        <w:fldChar w:fldCharType="end"/>
      </w:r>
    </w:p>
    <w:p w14:paraId="2B181F87" w14:textId="77777777" w:rsidR="00FA5D3E" w:rsidRDefault="00FA5D3E">
      <w:pPr>
        <w:pStyle w:val="TM3"/>
        <w:rPr>
          <w:rFonts w:asciiTheme="minorHAnsi" w:eastAsiaTheme="minorEastAsia" w:hAnsiTheme="minorHAnsi" w:cstheme="minorBidi"/>
          <w:b w:val="0"/>
          <w:noProof/>
          <w:sz w:val="24"/>
          <w:szCs w:val="24"/>
          <w:lang w:eastAsia="ja-JP"/>
        </w:rPr>
      </w:pPr>
      <w:r>
        <w:rPr>
          <w:noProof/>
        </w:rPr>
        <w:t>7.5.7. Gérer les Secrets dans un Groupe de Secrets</w:t>
      </w:r>
      <w:r>
        <w:rPr>
          <w:noProof/>
        </w:rPr>
        <w:tab/>
      </w:r>
      <w:r>
        <w:rPr>
          <w:noProof/>
        </w:rPr>
        <w:fldChar w:fldCharType="begin"/>
      </w:r>
      <w:r>
        <w:rPr>
          <w:noProof/>
        </w:rPr>
        <w:instrText xml:space="preserve"> PAGEREF _Toc261266193 \h </w:instrText>
      </w:r>
      <w:r>
        <w:rPr>
          <w:noProof/>
        </w:rPr>
      </w:r>
      <w:r>
        <w:rPr>
          <w:noProof/>
        </w:rPr>
        <w:fldChar w:fldCharType="separate"/>
      </w:r>
      <w:r>
        <w:rPr>
          <w:noProof/>
        </w:rPr>
        <w:t>33</w:t>
      </w:r>
      <w:r>
        <w:rPr>
          <w:noProof/>
        </w:rPr>
        <w:fldChar w:fldCharType="end"/>
      </w:r>
    </w:p>
    <w:p w14:paraId="577E3C3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7.5.7.1. Colonne « Type »</w:t>
      </w:r>
      <w:r>
        <w:rPr>
          <w:noProof/>
        </w:rPr>
        <w:tab/>
      </w:r>
      <w:r>
        <w:rPr>
          <w:noProof/>
        </w:rPr>
        <w:fldChar w:fldCharType="begin"/>
      </w:r>
      <w:r>
        <w:rPr>
          <w:noProof/>
        </w:rPr>
        <w:instrText xml:space="preserve"> PAGEREF _Toc261266194 \h </w:instrText>
      </w:r>
      <w:r>
        <w:rPr>
          <w:noProof/>
        </w:rPr>
      </w:r>
      <w:r>
        <w:rPr>
          <w:noProof/>
        </w:rPr>
        <w:fldChar w:fldCharType="separate"/>
      </w:r>
      <w:r>
        <w:rPr>
          <w:noProof/>
        </w:rPr>
        <w:t>34</w:t>
      </w:r>
      <w:r>
        <w:rPr>
          <w:noProof/>
        </w:rPr>
        <w:fldChar w:fldCharType="end"/>
      </w:r>
    </w:p>
    <w:p w14:paraId="20D99A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7.5.7.2. Colonne « Environnement »</w:t>
      </w:r>
      <w:r>
        <w:rPr>
          <w:noProof/>
        </w:rPr>
        <w:tab/>
      </w:r>
      <w:r>
        <w:rPr>
          <w:noProof/>
        </w:rPr>
        <w:fldChar w:fldCharType="begin"/>
      </w:r>
      <w:r>
        <w:rPr>
          <w:noProof/>
        </w:rPr>
        <w:instrText xml:space="preserve"> PAGEREF _Toc261266195 \h </w:instrText>
      </w:r>
      <w:r>
        <w:rPr>
          <w:noProof/>
        </w:rPr>
      </w:r>
      <w:r>
        <w:rPr>
          <w:noProof/>
        </w:rPr>
        <w:fldChar w:fldCharType="separate"/>
      </w:r>
      <w:r>
        <w:rPr>
          <w:noProof/>
        </w:rPr>
        <w:t>34</w:t>
      </w:r>
      <w:r>
        <w:rPr>
          <w:noProof/>
        </w:rPr>
        <w:fldChar w:fldCharType="end"/>
      </w:r>
    </w:p>
    <w:p w14:paraId="5708C5A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7.5.7.3. Colonne « Application »</w:t>
      </w:r>
      <w:r>
        <w:rPr>
          <w:noProof/>
        </w:rPr>
        <w:tab/>
      </w:r>
      <w:r>
        <w:rPr>
          <w:noProof/>
        </w:rPr>
        <w:fldChar w:fldCharType="begin"/>
      </w:r>
      <w:r>
        <w:rPr>
          <w:noProof/>
        </w:rPr>
        <w:instrText xml:space="preserve"> PAGEREF _Toc261266196 \h </w:instrText>
      </w:r>
      <w:r>
        <w:rPr>
          <w:noProof/>
        </w:rPr>
      </w:r>
      <w:r>
        <w:rPr>
          <w:noProof/>
        </w:rPr>
        <w:fldChar w:fldCharType="separate"/>
      </w:r>
      <w:r>
        <w:rPr>
          <w:noProof/>
        </w:rPr>
        <w:t>34</w:t>
      </w:r>
      <w:r>
        <w:rPr>
          <w:noProof/>
        </w:rPr>
        <w:fldChar w:fldCharType="end"/>
      </w:r>
    </w:p>
    <w:p w14:paraId="0693E83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7.5.7.4. Colonne « Hôte »</w:t>
      </w:r>
      <w:r>
        <w:rPr>
          <w:noProof/>
        </w:rPr>
        <w:tab/>
      </w:r>
      <w:r>
        <w:rPr>
          <w:noProof/>
        </w:rPr>
        <w:fldChar w:fldCharType="begin"/>
      </w:r>
      <w:r>
        <w:rPr>
          <w:noProof/>
        </w:rPr>
        <w:instrText xml:space="preserve"> PAGEREF _Toc261266197 \h </w:instrText>
      </w:r>
      <w:r>
        <w:rPr>
          <w:noProof/>
        </w:rPr>
      </w:r>
      <w:r>
        <w:rPr>
          <w:noProof/>
        </w:rPr>
        <w:fldChar w:fldCharType="separate"/>
      </w:r>
      <w:r>
        <w:rPr>
          <w:noProof/>
        </w:rPr>
        <w:t>34</w:t>
      </w:r>
      <w:r>
        <w:rPr>
          <w:noProof/>
        </w:rPr>
        <w:fldChar w:fldCharType="end"/>
      </w:r>
    </w:p>
    <w:p w14:paraId="733F8D0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7.5.7.5. Colonne « Utilisateur »</w:t>
      </w:r>
      <w:r>
        <w:rPr>
          <w:noProof/>
        </w:rPr>
        <w:tab/>
      </w:r>
      <w:r>
        <w:rPr>
          <w:noProof/>
        </w:rPr>
        <w:fldChar w:fldCharType="begin"/>
      </w:r>
      <w:r>
        <w:rPr>
          <w:noProof/>
        </w:rPr>
        <w:instrText xml:space="preserve"> PAGEREF _Toc261266198 \h </w:instrText>
      </w:r>
      <w:r>
        <w:rPr>
          <w:noProof/>
        </w:rPr>
      </w:r>
      <w:r>
        <w:rPr>
          <w:noProof/>
        </w:rPr>
        <w:fldChar w:fldCharType="separate"/>
      </w:r>
      <w:r>
        <w:rPr>
          <w:noProof/>
        </w:rPr>
        <w:t>34</w:t>
      </w:r>
      <w:r>
        <w:rPr>
          <w:noProof/>
        </w:rPr>
        <w:fldChar w:fldCharType="end"/>
      </w:r>
    </w:p>
    <w:p w14:paraId="6812D8C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7.5.7.6. Colonne « Alerte »</w:t>
      </w:r>
      <w:r>
        <w:rPr>
          <w:noProof/>
        </w:rPr>
        <w:tab/>
      </w:r>
      <w:r>
        <w:rPr>
          <w:noProof/>
        </w:rPr>
        <w:fldChar w:fldCharType="begin"/>
      </w:r>
      <w:r>
        <w:rPr>
          <w:noProof/>
        </w:rPr>
        <w:instrText xml:space="preserve"> PAGEREF _Toc261266199 \h </w:instrText>
      </w:r>
      <w:r>
        <w:rPr>
          <w:noProof/>
        </w:rPr>
      </w:r>
      <w:r>
        <w:rPr>
          <w:noProof/>
        </w:rPr>
        <w:fldChar w:fldCharType="separate"/>
      </w:r>
      <w:r>
        <w:rPr>
          <w:noProof/>
        </w:rPr>
        <w:t>34</w:t>
      </w:r>
      <w:r>
        <w:rPr>
          <w:noProof/>
        </w:rPr>
        <w:fldChar w:fldCharType="end"/>
      </w:r>
    </w:p>
    <w:p w14:paraId="3612446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7.5.7.7. Colonne « Commentaire »</w:t>
      </w:r>
      <w:r>
        <w:rPr>
          <w:noProof/>
        </w:rPr>
        <w:tab/>
      </w:r>
      <w:r>
        <w:rPr>
          <w:noProof/>
        </w:rPr>
        <w:fldChar w:fldCharType="begin"/>
      </w:r>
      <w:r>
        <w:rPr>
          <w:noProof/>
        </w:rPr>
        <w:instrText xml:space="preserve"> PAGEREF _Toc261266200 \h </w:instrText>
      </w:r>
      <w:r>
        <w:rPr>
          <w:noProof/>
        </w:rPr>
      </w:r>
      <w:r>
        <w:rPr>
          <w:noProof/>
        </w:rPr>
        <w:fldChar w:fldCharType="separate"/>
      </w:r>
      <w:r>
        <w:rPr>
          <w:noProof/>
        </w:rPr>
        <w:t>34</w:t>
      </w:r>
      <w:r>
        <w:rPr>
          <w:noProof/>
        </w:rPr>
        <w:fldChar w:fldCharType="end"/>
      </w:r>
    </w:p>
    <w:p w14:paraId="75D6C03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7.5.7.8. Colonne « Actions »</w:t>
      </w:r>
      <w:r>
        <w:rPr>
          <w:noProof/>
        </w:rPr>
        <w:tab/>
      </w:r>
      <w:r>
        <w:rPr>
          <w:noProof/>
        </w:rPr>
        <w:fldChar w:fldCharType="begin"/>
      </w:r>
      <w:r>
        <w:rPr>
          <w:noProof/>
        </w:rPr>
        <w:instrText xml:space="preserve"> PAGEREF _Toc261266201 \h </w:instrText>
      </w:r>
      <w:r>
        <w:rPr>
          <w:noProof/>
        </w:rPr>
      </w:r>
      <w:r>
        <w:rPr>
          <w:noProof/>
        </w:rPr>
        <w:fldChar w:fldCharType="separate"/>
      </w:r>
      <w:r>
        <w:rPr>
          <w:noProof/>
        </w:rPr>
        <w:t>35</w:t>
      </w:r>
      <w:r>
        <w:rPr>
          <w:noProof/>
        </w:rPr>
        <w:fldChar w:fldCharType="end"/>
      </w:r>
    </w:p>
    <w:p w14:paraId="4A97E80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7.5.7.9. Bouton « Retour »</w:t>
      </w:r>
      <w:r>
        <w:rPr>
          <w:noProof/>
        </w:rPr>
        <w:tab/>
      </w:r>
      <w:r>
        <w:rPr>
          <w:noProof/>
        </w:rPr>
        <w:fldChar w:fldCharType="begin"/>
      </w:r>
      <w:r>
        <w:rPr>
          <w:noProof/>
        </w:rPr>
        <w:instrText xml:space="preserve"> PAGEREF _Toc261266202 \h </w:instrText>
      </w:r>
      <w:r>
        <w:rPr>
          <w:noProof/>
        </w:rPr>
      </w:r>
      <w:r>
        <w:rPr>
          <w:noProof/>
        </w:rPr>
        <w:fldChar w:fldCharType="separate"/>
      </w:r>
      <w:r>
        <w:rPr>
          <w:noProof/>
        </w:rPr>
        <w:t>35</w:t>
      </w:r>
      <w:r>
        <w:rPr>
          <w:noProof/>
        </w:rPr>
        <w:fldChar w:fldCharType="end"/>
      </w:r>
    </w:p>
    <w:p w14:paraId="40AE02E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7.5.7.10. Bouton « Créer »</w:t>
      </w:r>
      <w:r>
        <w:rPr>
          <w:noProof/>
        </w:rPr>
        <w:tab/>
      </w:r>
      <w:r>
        <w:rPr>
          <w:noProof/>
        </w:rPr>
        <w:fldChar w:fldCharType="begin"/>
      </w:r>
      <w:r>
        <w:rPr>
          <w:noProof/>
        </w:rPr>
        <w:instrText xml:space="preserve"> PAGEREF _Toc261266203 \h </w:instrText>
      </w:r>
      <w:r>
        <w:rPr>
          <w:noProof/>
        </w:rPr>
      </w:r>
      <w:r>
        <w:rPr>
          <w:noProof/>
        </w:rPr>
        <w:fldChar w:fldCharType="separate"/>
      </w:r>
      <w:r>
        <w:rPr>
          <w:noProof/>
        </w:rPr>
        <w:t>35</w:t>
      </w:r>
      <w:r>
        <w:rPr>
          <w:noProof/>
        </w:rPr>
        <w:fldChar w:fldCharType="end"/>
      </w:r>
    </w:p>
    <w:p w14:paraId="6EB1488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Applications</w:t>
      </w:r>
      <w:r>
        <w:rPr>
          <w:noProof/>
        </w:rPr>
        <w:tab/>
      </w:r>
      <w:r>
        <w:rPr>
          <w:noProof/>
        </w:rPr>
        <w:fldChar w:fldCharType="begin"/>
      </w:r>
      <w:r>
        <w:rPr>
          <w:noProof/>
        </w:rPr>
        <w:instrText xml:space="preserve"> PAGEREF _Toc261266204 \h </w:instrText>
      </w:r>
      <w:r>
        <w:rPr>
          <w:noProof/>
        </w:rPr>
      </w:r>
      <w:r>
        <w:rPr>
          <w:noProof/>
        </w:rPr>
        <w:fldChar w:fldCharType="separate"/>
      </w:r>
      <w:r>
        <w:rPr>
          <w:noProof/>
        </w:rPr>
        <w:t>35</w:t>
      </w:r>
      <w:r>
        <w:rPr>
          <w:noProof/>
        </w:rPr>
        <w:fldChar w:fldCharType="end"/>
      </w:r>
    </w:p>
    <w:p w14:paraId="223763BE" w14:textId="77777777" w:rsidR="00FA5D3E" w:rsidRDefault="00FA5D3E">
      <w:pPr>
        <w:pStyle w:val="TM3"/>
        <w:rPr>
          <w:rFonts w:asciiTheme="minorHAnsi" w:eastAsiaTheme="minorEastAsia" w:hAnsiTheme="minorHAnsi" w:cstheme="minorBidi"/>
          <w:b w:val="0"/>
          <w:noProof/>
          <w:sz w:val="24"/>
          <w:szCs w:val="24"/>
          <w:lang w:eastAsia="ja-JP"/>
        </w:rPr>
      </w:pPr>
      <w:r>
        <w:rPr>
          <w:noProof/>
        </w:rPr>
        <w:t>7.6.1. Accéder à l’écran de gestion des Applications</w:t>
      </w:r>
      <w:r>
        <w:rPr>
          <w:noProof/>
        </w:rPr>
        <w:tab/>
      </w:r>
      <w:r>
        <w:rPr>
          <w:noProof/>
        </w:rPr>
        <w:fldChar w:fldCharType="begin"/>
      </w:r>
      <w:r>
        <w:rPr>
          <w:noProof/>
        </w:rPr>
        <w:instrText xml:space="preserve"> PAGEREF _Toc261266205 \h </w:instrText>
      </w:r>
      <w:r>
        <w:rPr>
          <w:noProof/>
        </w:rPr>
      </w:r>
      <w:r>
        <w:rPr>
          <w:noProof/>
        </w:rPr>
        <w:fldChar w:fldCharType="separate"/>
      </w:r>
      <w:r>
        <w:rPr>
          <w:noProof/>
        </w:rPr>
        <w:t>35</w:t>
      </w:r>
      <w:r>
        <w:rPr>
          <w:noProof/>
        </w:rPr>
        <w:fldChar w:fldCharType="end"/>
      </w:r>
    </w:p>
    <w:p w14:paraId="41FA32A3" w14:textId="77777777" w:rsidR="00FA5D3E" w:rsidRDefault="00FA5D3E">
      <w:pPr>
        <w:pStyle w:val="TM3"/>
        <w:rPr>
          <w:rFonts w:asciiTheme="minorHAnsi" w:eastAsiaTheme="minorEastAsia" w:hAnsiTheme="minorHAnsi" w:cstheme="minorBidi"/>
          <w:b w:val="0"/>
          <w:noProof/>
          <w:sz w:val="24"/>
          <w:szCs w:val="24"/>
          <w:lang w:eastAsia="ja-JP"/>
        </w:rPr>
      </w:pPr>
      <w:r>
        <w:rPr>
          <w:noProof/>
        </w:rPr>
        <w:t>7.6.2. Ecran liste des « Applications »</w:t>
      </w:r>
      <w:r>
        <w:rPr>
          <w:noProof/>
        </w:rPr>
        <w:tab/>
      </w:r>
      <w:r>
        <w:rPr>
          <w:noProof/>
        </w:rPr>
        <w:fldChar w:fldCharType="begin"/>
      </w:r>
      <w:r>
        <w:rPr>
          <w:noProof/>
        </w:rPr>
        <w:instrText xml:space="preserve"> PAGEREF _Toc261266206 \h </w:instrText>
      </w:r>
      <w:r>
        <w:rPr>
          <w:noProof/>
        </w:rPr>
      </w:r>
      <w:r>
        <w:rPr>
          <w:noProof/>
        </w:rPr>
        <w:fldChar w:fldCharType="separate"/>
      </w:r>
      <w:r>
        <w:rPr>
          <w:noProof/>
        </w:rPr>
        <w:t>36</w:t>
      </w:r>
      <w:r>
        <w:rPr>
          <w:noProof/>
        </w:rPr>
        <w:fldChar w:fldCharType="end"/>
      </w:r>
    </w:p>
    <w:p w14:paraId="36755D0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7.6.2.1. Colonne « Nom »</w:t>
      </w:r>
      <w:r>
        <w:rPr>
          <w:noProof/>
        </w:rPr>
        <w:tab/>
      </w:r>
      <w:r>
        <w:rPr>
          <w:noProof/>
        </w:rPr>
        <w:fldChar w:fldCharType="begin"/>
      </w:r>
      <w:r>
        <w:rPr>
          <w:noProof/>
        </w:rPr>
        <w:instrText xml:space="preserve"> PAGEREF _Toc261266207 \h </w:instrText>
      </w:r>
      <w:r>
        <w:rPr>
          <w:noProof/>
        </w:rPr>
      </w:r>
      <w:r>
        <w:rPr>
          <w:noProof/>
        </w:rPr>
        <w:fldChar w:fldCharType="separate"/>
      </w:r>
      <w:r>
        <w:rPr>
          <w:noProof/>
        </w:rPr>
        <w:t>36</w:t>
      </w:r>
      <w:r>
        <w:rPr>
          <w:noProof/>
        </w:rPr>
        <w:fldChar w:fldCharType="end"/>
      </w:r>
    </w:p>
    <w:p w14:paraId="4F7F7A4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 l’historique</w:t>
      </w:r>
      <w:r>
        <w:rPr>
          <w:noProof/>
        </w:rPr>
        <w:tab/>
      </w:r>
      <w:r>
        <w:rPr>
          <w:noProof/>
        </w:rPr>
        <w:fldChar w:fldCharType="begin"/>
      </w:r>
      <w:r>
        <w:rPr>
          <w:noProof/>
        </w:rPr>
        <w:instrText xml:space="preserve"> PAGEREF _Toc261266208 \h </w:instrText>
      </w:r>
      <w:r>
        <w:rPr>
          <w:noProof/>
        </w:rPr>
      </w:r>
      <w:r>
        <w:rPr>
          <w:noProof/>
        </w:rPr>
        <w:fldChar w:fldCharType="separate"/>
      </w:r>
      <w:r>
        <w:rPr>
          <w:noProof/>
        </w:rPr>
        <w:t>36</w:t>
      </w:r>
      <w:r>
        <w:rPr>
          <w:noProof/>
        </w:rPr>
        <w:fldChar w:fldCharType="end"/>
      </w:r>
    </w:p>
    <w:p w14:paraId="6883360F"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du SecretServer</w:t>
      </w:r>
      <w:r>
        <w:rPr>
          <w:noProof/>
        </w:rPr>
        <w:tab/>
      </w:r>
      <w:r>
        <w:rPr>
          <w:noProof/>
        </w:rPr>
        <w:fldChar w:fldCharType="begin"/>
      </w:r>
      <w:r>
        <w:rPr>
          <w:noProof/>
        </w:rPr>
        <w:instrText xml:space="preserve"> PAGEREF _Toc261266209 \h </w:instrText>
      </w:r>
      <w:r>
        <w:rPr>
          <w:noProof/>
        </w:rPr>
      </w:r>
      <w:r>
        <w:rPr>
          <w:noProof/>
        </w:rPr>
        <w:fldChar w:fldCharType="separate"/>
      </w:r>
      <w:r>
        <w:rPr>
          <w:noProof/>
        </w:rPr>
        <w:t>37</w:t>
      </w:r>
      <w:r>
        <w:rPr>
          <w:noProof/>
        </w:rPr>
        <w:fldChar w:fldCharType="end"/>
      </w:r>
    </w:p>
    <w:p w14:paraId="0CBDBABD" w14:textId="77777777" w:rsidR="00FA5D3E" w:rsidRDefault="00FA5D3E">
      <w:pPr>
        <w:pStyle w:val="TM3"/>
        <w:rPr>
          <w:rFonts w:asciiTheme="minorHAnsi" w:eastAsiaTheme="minorEastAsia" w:hAnsiTheme="minorHAnsi" w:cstheme="minorBidi"/>
          <w:b w:val="0"/>
          <w:noProof/>
          <w:sz w:val="24"/>
          <w:szCs w:val="24"/>
          <w:lang w:eastAsia="ja-JP"/>
        </w:rPr>
      </w:pPr>
      <w:r>
        <w:rPr>
          <w:noProof/>
        </w:rPr>
        <w:t>7.8.1. Accéder à l’écran de gestion SecretServer</w:t>
      </w:r>
      <w:r>
        <w:rPr>
          <w:noProof/>
        </w:rPr>
        <w:tab/>
      </w:r>
      <w:r>
        <w:rPr>
          <w:noProof/>
        </w:rPr>
        <w:fldChar w:fldCharType="begin"/>
      </w:r>
      <w:r>
        <w:rPr>
          <w:noProof/>
        </w:rPr>
        <w:instrText xml:space="preserve"> PAGEREF _Toc261266210 \h </w:instrText>
      </w:r>
      <w:r>
        <w:rPr>
          <w:noProof/>
        </w:rPr>
      </w:r>
      <w:r>
        <w:rPr>
          <w:noProof/>
        </w:rPr>
        <w:fldChar w:fldCharType="separate"/>
      </w:r>
      <w:r>
        <w:rPr>
          <w:noProof/>
        </w:rPr>
        <w:t>37</w:t>
      </w:r>
      <w:r>
        <w:rPr>
          <w:noProof/>
        </w:rPr>
        <w:fldChar w:fldCharType="end"/>
      </w:r>
    </w:p>
    <w:p w14:paraId="65B19D9B" w14:textId="77777777" w:rsidR="00FA5D3E" w:rsidRDefault="00FA5D3E">
      <w:pPr>
        <w:pStyle w:val="TM3"/>
        <w:rPr>
          <w:rFonts w:asciiTheme="minorHAnsi" w:eastAsiaTheme="minorEastAsia" w:hAnsiTheme="minorHAnsi" w:cstheme="minorBidi"/>
          <w:b w:val="0"/>
          <w:noProof/>
          <w:sz w:val="24"/>
          <w:szCs w:val="24"/>
          <w:lang w:eastAsia="ja-JP"/>
        </w:rPr>
      </w:pPr>
      <w:r>
        <w:rPr>
          <w:noProof/>
        </w:rPr>
        <w:t>7.8.2. Ecran de gestion du SecretServer</w:t>
      </w:r>
      <w:r>
        <w:rPr>
          <w:noProof/>
        </w:rPr>
        <w:tab/>
      </w:r>
      <w:r>
        <w:rPr>
          <w:noProof/>
        </w:rPr>
        <w:fldChar w:fldCharType="begin"/>
      </w:r>
      <w:r>
        <w:rPr>
          <w:noProof/>
        </w:rPr>
        <w:instrText xml:space="preserve"> PAGEREF _Toc261266211 \h </w:instrText>
      </w:r>
      <w:r>
        <w:rPr>
          <w:noProof/>
        </w:rPr>
      </w:r>
      <w:r>
        <w:rPr>
          <w:noProof/>
        </w:rPr>
        <w:fldChar w:fldCharType="separate"/>
      </w:r>
      <w:r>
        <w:rPr>
          <w:noProof/>
        </w:rPr>
        <w:t>38</w:t>
      </w:r>
      <w:r>
        <w:rPr>
          <w:noProof/>
        </w:rPr>
        <w:fldChar w:fldCharType="end"/>
      </w:r>
    </w:p>
    <w:p w14:paraId="69F81EF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7.8.2.1. Zone « Statut »</w:t>
      </w:r>
      <w:r>
        <w:rPr>
          <w:noProof/>
        </w:rPr>
        <w:tab/>
      </w:r>
      <w:r>
        <w:rPr>
          <w:noProof/>
        </w:rPr>
        <w:fldChar w:fldCharType="begin"/>
      </w:r>
      <w:r>
        <w:rPr>
          <w:noProof/>
        </w:rPr>
        <w:instrText xml:space="preserve"> PAGEREF _Toc261266212 \h </w:instrText>
      </w:r>
      <w:r>
        <w:rPr>
          <w:noProof/>
        </w:rPr>
      </w:r>
      <w:r>
        <w:rPr>
          <w:noProof/>
        </w:rPr>
        <w:fldChar w:fldCharType="separate"/>
      </w:r>
      <w:r>
        <w:rPr>
          <w:noProof/>
        </w:rPr>
        <w:t>38</w:t>
      </w:r>
      <w:r>
        <w:rPr>
          <w:noProof/>
        </w:rPr>
        <w:fldChar w:fldCharType="end"/>
      </w:r>
    </w:p>
    <w:p w14:paraId="6EC8095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7.8.2.2. Zone « Charger la clé mère »</w:t>
      </w:r>
      <w:r>
        <w:rPr>
          <w:noProof/>
        </w:rPr>
        <w:tab/>
      </w:r>
      <w:r>
        <w:rPr>
          <w:noProof/>
        </w:rPr>
        <w:fldChar w:fldCharType="begin"/>
      </w:r>
      <w:r>
        <w:rPr>
          <w:noProof/>
        </w:rPr>
        <w:instrText xml:space="preserve"> PAGEREF _Toc261266213 \h </w:instrText>
      </w:r>
      <w:r>
        <w:rPr>
          <w:noProof/>
        </w:rPr>
      </w:r>
      <w:r>
        <w:rPr>
          <w:noProof/>
        </w:rPr>
        <w:fldChar w:fldCharType="separate"/>
      </w:r>
      <w:r>
        <w:rPr>
          <w:noProof/>
        </w:rPr>
        <w:t>39</w:t>
      </w:r>
      <w:r>
        <w:rPr>
          <w:noProof/>
        </w:rPr>
        <w:fldChar w:fldCharType="end"/>
      </w:r>
    </w:p>
    <w:p w14:paraId="0B1C6B1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7.8.2.3. Champ « Insérer la valeur de la clé Opérateur »</w:t>
      </w:r>
      <w:r>
        <w:rPr>
          <w:noProof/>
        </w:rPr>
        <w:tab/>
      </w:r>
      <w:r>
        <w:rPr>
          <w:noProof/>
        </w:rPr>
        <w:fldChar w:fldCharType="begin"/>
      </w:r>
      <w:r>
        <w:rPr>
          <w:noProof/>
        </w:rPr>
        <w:instrText xml:space="preserve"> PAGEREF _Toc261266214 \h </w:instrText>
      </w:r>
      <w:r>
        <w:rPr>
          <w:noProof/>
        </w:rPr>
      </w:r>
      <w:r>
        <w:rPr>
          <w:noProof/>
        </w:rPr>
        <w:fldChar w:fldCharType="separate"/>
      </w:r>
      <w:r>
        <w:rPr>
          <w:noProof/>
        </w:rPr>
        <w:t>39</w:t>
      </w:r>
      <w:r>
        <w:rPr>
          <w:noProof/>
        </w:rPr>
        <w:fldChar w:fldCharType="end"/>
      </w:r>
    </w:p>
    <w:p w14:paraId="5C450248" w14:textId="77777777" w:rsidR="00FA5D3E" w:rsidRDefault="00FA5D3E">
      <w:pPr>
        <w:pStyle w:val="TM3"/>
        <w:rPr>
          <w:rFonts w:asciiTheme="minorHAnsi" w:eastAsiaTheme="minorEastAsia" w:hAnsiTheme="minorHAnsi" w:cstheme="minorBidi"/>
          <w:b w:val="0"/>
          <w:noProof/>
          <w:sz w:val="24"/>
          <w:szCs w:val="24"/>
          <w:lang w:eastAsia="ja-JP"/>
        </w:rPr>
      </w:pPr>
      <w:r>
        <w:rPr>
          <w:noProof/>
        </w:rPr>
        <w:t>7.8.3. Zone « Transchiffrer la Clé Mère »</w:t>
      </w:r>
      <w:r>
        <w:rPr>
          <w:noProof/>
        </w:rPr>
        <w:tab/>
      </w:r>
      <w:r>
        <w:rPr>
          <w:noProof/>
        </w:rPr>
        <w:fldChar w:fldCharType="begin"/>
      </w:r>
      <w:r>
        <w:rPr>
          <w:noProof/>
        </w:rPr>
        <w:instrText xml:space="preserve"> PAGEREF _Toc261266215 \h </w:instrText>
      </w:r>
      <w:r>
        <w:rPr>
          <w:noProof/>
        </w:rPr>
      </w:r>
      <w:r>
        <w:rPr>
          <w:noProof/>
        </w:rPr>
        <w:fldChar w:fldCharType="separate"/>
      </w:r>
      <w:r>
        <w:rPr>
          <w:noProof/>
        </w:rPr>
        <w:t>39</w:t>
      </w:r>
      <w:r>
        <w:rPr>
          <w:noProof/>
        </w:rPr>
        <w:fldChar w:fldCharType="end"/>
      </w:r>
    </w:p>
    <w:p w14:paraId="5E757572" w14:textId="77777777" w:rsidR="00FA5D3E" w:rsidRDefault="00FA5D3E">
      <w:pPr>
        <w:pStyle w:val="TM3"/>
        <w:rPr>
          <w:rFonts w:asciiTheme="minorHAnsi" w:eastAsiaTheme="minorEastAsia" w:hAnsiTheme="minorHAnsi" w:cstheme="minorBidi"/>
          <w:b w:val="0"/>
          <w:noProof/>
          <w:sz w:val="24"/>
          <w:szCs w:val="24"/>
          <w:lang w:eastAsia="ja-JP"/>
        </w:rPr>
      </w:pPr>
      <w:r>
        <w:rPr>
          <w:noProof/>
        </w:rPr>
        <w:t>7.8.4. Zone « Création d’une nouvelle clé Mère »</w:t>
      </w:r>
      <w:r>
        <w:rPr>
          <w:noProof/>
        </w:rPr>
        <w:tab/>
      </w:r>
      <w:r>
        <w:rPr>
          <w:noProof/>
        </w:rPr>
        <w:fldChar w:fldCharType="begin"/>
      </w:r>
      <w:r>
        <w:rPr>
          <w:noProof/>
        </w:rPr>
        <w:instrText xml:space="preserve"> PAGEREF _Toc261266216 \h </w:instrText>
      </w:r>
      <w:r>
        <w:rPr>
          <w:noProof/>
        </w:rPr>
      </w:r>
      <w:r>
        <w:rPr>
          <w:noProof/>
        </w:rPr>
        <w:fldChar w:fldCharType="separate"/>
      </w:r>
      <w:r>
        <w:rPr>
          <w:noProof/>
        </w:rPr>
        <w:t>39</w:t>
      </w:r>
      <w:r>
        <w:rPr>
          <w:noProof/>
        </w:rPr>
        <w:fldChar w:fldCharType="end"/>
      </w:r>
    </w:p>
    <w:p w14:paraId="5B2788D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7.8.4.1. Bouton « Transchiffrer »</w:t>
      </w:r>
      <w:r>
        <w:rPr>
          <w:noProof/>
        </w:rPr>
        <w:tab/>
      </w:r>
      <w:r>
        <w:rPr>
          <w:noProof/>
        </w:rPr>
        <w:fldChar w:fldCharType="begin"/>
      </w:r>
      <w:r>
        <w:rPr>
          <w:noProof/>
        </w:rPr>
        <w:instrText xml:space="preserve"> PAGEREF _Toc261266217 \h </w:instrText>
      </w:r>
      <w:r>
        <w:rPr>
          <w:noProof/>
        </w:rPr>
      </w:r>
      <w:r>
        <w:rPr>
          <w:noProof/>
        </w:rPr>
        <w:fldChar w:fldCharType="separate"/>
      </w:r>
      <w:r>
        <w:rPr>
          <w:noProof/>
        </w:rPr>
        <w:t>40</w:t>
      </w:r>
      <w:r>
        <w:rPr>
          <w:noProof/>
        </w:rPr>
        <w:fldChar w:fldCharType="end"/>
      </w:r>
    </w:p>
    <w:p w14:paraId="16B914D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7.8.4.2. Bouton « Créer »</w:t>
      </w:r>
      <w:r>
        <w:rPr>
          <w:noProof/>
        </w:rPr>
        <w:tab/>
      </w:r>
      <w:r>
        <w:rPr>
          <w:noProof/>
        </w:rPr>
        <w:fldChar w:fldCharType="begin"/>
      </w:r>
      <w:r>
        <w:rPr>
          <w:noProof/>
        </w:rPr>
        <w:instrText xml:space="preserve"> PAGEREF _Toc261266218 \h </w:instrText>
      </w:r>
      <w:r>
        <w:rPr>
          <w:noProof/>
        </w:rPr>
      </w:r>
      <w:r>
        <w:rPr>
          <w:noProof/>
        </w:rPr>
        <w:fldChar w:fldCharType="separate"/>
      </w:r>
      <w:r>
        <w:rPr>
          <w:noProof/>
        </w:rPr>
        <w:t>41</w:t>
      </w:r>
      <w:r>
        <w:rPr>
          <w:noProof/>
        </w:rPr>
        <w:fldChar w:fldCharType="end"/>
      </w:r>
    </w:p>
    <w:p w14:paraId="5562590C" w14:textId="77777777" w:rsidR="00FA5D3E" w:rsidRDefault="00FA5D3E">
      <w:pPr>
        <w:pStyle w:val="TM3"/>
        <w:rPr>
          <w:rFonts w:asciiTheme="minorHAnsi" w:eastAsiaTheme="minorEastAsia" w:hAnsiTheme="minorHAnsi" w:cstheme="minorBidi"/>
          <w:b w:val="0"/>
          <w:noProof/>
          <w:sz w:val="24"/>
          <w:szCs w:val="24"/>
          <w:lang w:eastAsia="ja-JP"/>
        </w:rPr>
      </w:pPr>
      <w:r>
        <w:rPr>
          <w:noProof/>
        </w:rPr>
        <w:t>7.8.5. Zone « Eteindre le SecretServer »</w:t>
      </w:r>
      <w:r>
        <w:rPr>
          <w:noProof/>
        </w:rPr>
        <w:tab/>
      </w:r>
      <w:r>
        <w:rPr>
          <w:noProof/>
        </w:rPr>
        <w:fldChar w:fldCharType="begin"/>
      </w:r>
      <w:r>
        <w:rPr>
          <w:noProof/>
        </w:rPr>
        <w:instrText xml:space="preserve"> PAGEREF _Toc261266219 \h </w:instrText>
      </w:r>
      <w:r>
        <w:rPr>
          <w:noProof/>
        </w:rPr>
      </w:r>
      <w:r>
        <w:rPr>
          <w:noProof/>
        </w:rPr>
        <w:fldChar w:fldCharType="separate"/>
      </w:r>
      <w:r>
        <w:rPr>
          <w:noProof/>
        </w:rPr>
        <w:t>41</w:t>
      </w:r>
      <w:r>
        <w:rPr>
          <w:noProof/>
        </w:rPr>
        <w:fldChar w:fldCharType="end"/>
      </w:r>
    </w:p>
    <w:p w14:paraId="38FEF76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des sauvegardes</w:t>
      </w:r>
      <w:r>
        <w:rPr>
          <w:noProof/>
        </w:rPr>
        <w:tab/>
      </w:r>
      <w:r>
        <w:rPr>
          <w:noProof/>
        </w:rPr>
        <w:fldChar w:fldCharType="begin"/>
      </w:r>
      <w:r>
        <w:rPr>
          <w:noProof/>
        </w:rPr>
        <w:instrText xml:space="preserve"> PAGEREF _Toc261266220 \h </w:instrText>
      </w:r>
      <w:r>
        <w:rPr>
          <w:noProof/>
        </w:rPr>
      </w:r>
      <w:r>
        <w:rPr>
          <w:noProof/>
        </w:rPr>
        <w:fldChar w:fldCharType="separate"/>
      </w:r>
      <w:r>
        <w:rPr>
          <w:noProof/>
        </w:rPr>
        <w:t>42</w:t>
      </w:r>
      <w:r>
        <w:rPr>
          <w:noProof/>
        </w:rPr>
        <w:fldChar w:fldCharType="end"/>
      </w:r>
    </w:p>
    <w:p w14:paraId="28650BCC" w14:textId="77777777" w:rsidR="00FA5D3E" w:rsidRDefault="00FA5D3E">
      <w:pPr>
        <w:pStyle w:val="TM3"/>
        <w:rPr>
          <w:rFonts w:asciiTheme="minorHAnsi" w:eastAsiaTheme="minorEastAsia" w:hAnsiTheme="minorHAnsi" w:cstheme="minorBidi"/>
          <w:b w:val="0"/>
          <w:noProof/>
          <w:sz w:val="24"/>
          <w:szCs w:val="24"/>
          <w:lang w:eastAsia="ja-JP"/>
        </w:rPr>
      </w:pPr>
      <w:r>
        <w:rPr>
          <w:noProof/>
        </w:rPr>
        <w:t>7.9.1. Accéder à l’écran de « Gestion des sauvegardes »</w:t>
      </w:r>
      <w:r>
        <w:rPr>
          <w:noProof/>
        </w:rPr>
        <w:tab/>
      </w:r>
      <w:r>
        <w:rPr>
          <w:noProof/>
        </w:rPr>
        <w:fldChar w:fldCharType="begin"/>
      </w:r>
      <w:r>
        <w:rPr>
          <w:noProof/>
        </w:rPr>
        <w:instrText xml:space="preserve"> PAGEREF _Toc261266221 \h </w:instrText>
      </w:r>
      <w:r>
        <w:rPr>
          <w:noProof/>
        </w:rPr>
      </w:r>
      <w:r>
        <w:rPr>
          <w:noProof/>
        </w:rPr>
        <w:fldChar w:fldCharType="separate"/>
      </w:r>
      <w:r>
        <w:rPr>
          <w:noProof/>
        </w:rPr>
        <w:t>42</w:t>
      </w:r>
      <w:r>
        <w:rPr>
          <w:noProof/>
        </w:rPr>
        <w:fldChar w:fldCharType="end"/>
      </w:r>
    </w:p>
    <w:p w14:paraId="4782567E" w14:textId="77777777" w:rsidR="00FA5D3E" w:rsidRDefault="00FA5D3E">
      <w:pPr>
        <w:pStyle w:val="TM3"/>
        <w:rPr>
          <w:rFonts w:asciiTheme="minorHAnsi" w:eastAsiaTheme="minorEastAsia" w:hAnsiTheme="minorHAnsi" w:cstheme="minorBidi"/>
          <w:b w:val="0"/>
          <w:noProof/>
          <w:sz w:val="24"/>
          <w:szCs w:val="24"/>
          <w:lang w:eastAsia="ja-JP"/>
        </w:rPr>
      </w:pPr>
      <w:r>
        <w:rPr>
          <w:noProof/>
        </w:rPr>
        <w:t>7.9.2. Ecran de gestion des Sauvegardes</w:t>
      </w:r>
      <w:r>
        <w:rPr>
          <w:noProof/>
        </w:rPr>
        <w:tab/>
      </w:r>
      <w:r>
        <w:rPr>
          <w:noProof/>
        </w:rPr>
        <w:fldChar w:fldCharType="begin"/>
      </w:r>
      <w:r>
        <w:rPr>
          <w:noProof/>
        </w:rPr>
        <w:instrText xml:space="preserve"> PAGEREF _Toc261266222 \h </w:instrText>
      </w:r>
      <w:r>
        <w:rPr>
          <w:noProof/>
        </w:rPr>
      </w:r>
      <w:r>
        <w:rPr>
          <w:noProof/>
        </w:rPr>
        <w:fldChar w:fldCharType="separate"/>
      </w:r>
      <w:r>
        <w:rPr>
          <w:noProof/>
        </w:rPr>
        <w:t>42</w:t>
      </w:r>
      <w:r>
        <w:rPr>
          <w:noProof/>
        </w:rPr>
        <w:fldChar w:fldCharType="end"/>
      </w:r>
    </w:p>
    <w:p w14:paraId="6E3D014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7.9.2.1. Zone « Gestion des sauvegardes »</w:t>
      </w:r>
      <w:r>
        <w:rPr>
          <w:noProof/>
        </w:rPr>
        <w:tab/>
      </w:r>
      <w:r>
        <w:rPr>
          <w:noProof/>
        </w:rPr>
        <w:fldChar w:fldCharType="begin"/>
      </w:r>
      <w:r>
        <w:rPr>
          <w:noProof/>
        </w:rPr>
        <w:instrText xml:space="preserve"> PAGEREF _Toc261266223 \h </w:instrText>
      </w:r>
      <w:r>
        <w:rPr>
          <w:noProof/>
        </w:rPr>
      </w:r>
      <w:r>
        <w:rPr>
          <w:noProof/>
        </w:rPr>
        <w:fldChar w:fldCharType="separate"/>
      </w:r>
      <w:r>
        <w:rPr>
          <w:noProof/>
        </w:rPr>
        <w:t>42</w:t>
      </w:r>
      <w:r>
        <w:rPr>
          <w:noProof/>
        </w:rPr>
        <w:fldChar w:fldCharType="end"/>
      </w:r>
    </w:p>
    <w:p w14:paraId="3566008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7.9.2.2. Zone « Gestion des restaurations »</w:t>
      </w:r>
      <w:r>
        <w:rPr>
          <w:noProof/>
        </w:rPr>
        <w:tab/>
      </w:r>
      <w:r>
        <w:rPr>
          <w:noProof/>
        </w:rPr>
        <w:fldChar w:fldCharType="begin"/>
      </w:r>
      <w:r>
        <w:rPr>
          <w:noProof/>
        </w:rPr>
        <w:instrText xml:space="preserve"> PAGEREF _Toc261266224 \h </w:instrText>
      </w:r>
      <w:r>
        <w:rPr>
          <w:noProof/>
        </w:rPr>
      </w:r>
      <w:r>
        <w:rPr>
          <w:noProof/>
        </w:rPr>
        <w:fldChar w:fldCharType="separate"/>
      </w:r>
      <w:r>
        <w:rPr>
          <w:noProof/>
        </w:rPr>
        <w:t>43</w:t>
      </w:r>
      <w:r>
        <w:rPr>
          <w:noProof/>
        </w:rPr>
        <w:fldChar w:fldCharType="end"/>
      </w:r>
    </w:p>
    <w:p w14:paraId="252EA2FE"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_Toc261266225 \h </w:instrText>
      </w:r>
      <w:r>
        <w:rPr>
          <w:noProof/>
        </w:rPr>
      </w:r>
      <w:r>
        <w:rPr>
          <w:noProof/>
        </w:rPr>
        <w:fldChar w:fldCharType="separate"/>
      </w:r>
      <w:r>
        <w:rPr>
          <w:noProof/>
        </w:rPr>
        <w:t>44</w:t>
      </w:r>
      <w:r>
        <w:rPr>
          <w:noProof/>
        </w:rPr>
        <w:fldChar w:fldCharType="end"/>
      </w:r>
    </w:p>
    <w:p w14:paraId="092FB85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_Toc261266226 \h </w:instrText>
      </w:r>
      <w:r>
        <w:rPr>
          <w:noProof/>
        </w:rPr>
      </w:r>
      <w:r>
        <w:rPr>
          <w:noProof/>
        </w:rPr>
        <w:fldChar w:fldCharType="separate"/>
      </w:r>
      <w:r>
        <w:rPr>
          <w:noProof/>
        </w:rPr>
        <w:t>45</w:t>
      </w:r>
      <w:r>
        <w:rPr>
          <w:noProof/>
        </w:rPr>
        <w:fldChar w:fldCharType="end"/>
      </w:r>
    </w:p>
    <w:p w14:paraId="06C01284" w14:textId="77777777" w:rsidR="00FA5D3E" w:rsidRDefault="00FA5D3E">
      <w:pPr>
        <w:pStyle w:val="TM3"/>
        <w:rPr>
          <w:rFonts w:asciiTheme="minorHAnsi" w:eastAsiaTheme="minorEastAsia" w:hAnsiTheme="minorHAnsi" w:cstheme="minorBidi"/>
          <w:b w:val="0"/>
          <w:noProof/>
          <w:sz w:val="24"/>
          <w:szCs w:val="24"/>
          <w:lang w:eastAsia="ja-JP"/>
        </w:rPr>
      </w:pPr>
      <w:r>
        <w:rPr>
          <w:noProof/>
        </w:rPr>
        <w:t>8.1.1. Colonne « Groupe de Secrets »</w:t>
      </w:r>
      <w:r>
        <w:rPr>
          <w:noProof/>
        </w:rPr>
        <w:tab/>
      </w:r>
      <w:r>
        <w:rPr>
          <w:noProof/>
        </w:rPr>
        <w:fldChar w:fldCharType="begin"/>
      </w:r>
      <w:r>
        <w:rPr>
          <w:noProof/>
        </w:rPr>
        <w:instrText xml:space="preserve"> PAGEREF _Toc261266227 \h </w:instrText>
      </w:r>
      <w:r>
        <w:rPr>
          <w:noProof/>
        </w:rPr>
      </w:r>
      <w:r>
        <w:rPr>
          <w:noProof/>
        </w:rPr>
        <w:fldChar w:fldCharType="separate"/>
      </w:r>
      <w:r>
        <w:rPr>
          <w:noProof/>
        </w:rPr>
        <w:t>46</w:t>
      </w:r>
      <w:r>
        <w:rPr>
          <w:noProof/>
        </w:rPr>
        <w:fldChar w:fldCharType="end"/>
      </w:r>
    </w:p>
    <w:p w14:paraId="1192FFD0" w14:textId="77777777" w:rsidR="00FA5D3E" w:rsidRDefault="00FA5D3E">
      <w:pPr>
        <w:pStyle w:val="TM3"/>
        <w:rPr>
          <w:rFonts w:asciiTheme="minorHAnsi" w:eastAsiaTheme="minorEastAsia" w:hAnsiTheme="minorHAnsi" w:cstheme="minorBidi"/>
          <w:b w:val="0"/>
          <w:noProof/>
          <w:sz w:val="24"/>
          <w:szCs w:val="24"/>
          <w:lang w:eastAsia="ja-JP"/>
        </w:rPr>
      </w:pPr>
      <w:r>
        <w:rPr>
          <w:noProof/>
        </w:rPr>
        <w:t>8.1.2. Colonne « Type »</w:t>
      </w:r>
      <w:r>
        <w:rPr>
          <w:noProof/>
        </w:rPr>
        <w:tab/>
      </w:r>
      <w:r>
        <w:rPr>
          <w:noProof/>
        </w:rPr>
        <w:fldChar w:fldCharType="begin"/>
      </w:r>
      <w:r>
        <w:rPr>
          <w:noProof/>
        </w:rPr>
        <w:instrText xml:space="preserve"> PAGEREF _Toc261266228 \h </w:instrText>
      </w:r>
      <w:r>
        <w:rPr>
          <w:noProof/>
        </w:rPr>
      </w:r>
      <w:r>
        <w:rPr>
          <w:noProof/>
        </w:rPr>
        <w:fldChar w:fldCharType="separate"/>
      </w:r>
      <w:r>
        <w:rPr>
          <w:noProof/>
        </w:rPr>
        <w:t>46</w:t>
      </w:r>
      <w:r>
        <w:rPr>
          <w:noProof/>
        </w:rPr>
        <w:fldChar w:fldCharType="end"/>
      </w:r>
    </w:p>
    <w:p w14:paraId="4F6C8855" w14:textId="77777777" w:rsidR="00FA5D3E" w:rsidRDefault="00FA5D3E">
      <w:pPr>
        <w:pStyle w:val="TM3"/>
        <w:rPr>
          <w:rFonts w:asciiTheme="minorHAnsi" w:eastAsiaTheme="minorEastAsia" w:hAnsiTheme="minorHAnsi" w:cstheme="minorBidi"/>
          <w:b w:val="0"/>
          <w:noProof/>
          <w:sz w:val="24"/>
          <w:szCs w:val="24"/>
          <w:lang w:eastAsia="ja-JP"/>
        </w:rPr>
      </w:pPr>
      <w:r>
        <w:rPr>
          <w:noProof/>
        </w:rPr>
        <w:t>8.1.3. Colonne « Environnement »</w:t>
      </w:r>
      <w:r>
        <w:rPr>
          <w:noProof/>
        </w:rPr>
        <w:tab/>
      </w:r>
      <w:r>
        <w:rPr>
          <w:noProof/>
        </w:rPr>
        <w:fldChar w:fldCharType="begin"/>
      </w:r>
      <w:r>
        <w:rPr>
          <w:noProof/>
        </w:rPr>
        <w:instrText xml:space="preserve"> PAGEREF _Toc261266229 \h </w:instrText>
      </w:r>
      <w:r>
        <w:rPr>
          <w:noProof/>
        </w:rPr>
      </w:r>
      <w:r>
        <w:rPr>
          <w:noProof/>
        </w:rPr>
        <w:fldChar w:fldCharType="separate"/>
      </w:r>
      <w:r>
        <w:rPr>
          <w:noProof/>
        </w:rPr>
        <w:t>46</w:t>
      </w:r>
      <w:r>
        <w:rPr>
          <w:noProof/>
        </w:rPr>
        <w:fldChar w:fldCharType="end"/>
      </w:r>
    </w:p>
    <w:p w14:paraId="11B70072" w14:textId="77777777" w:rsidR="00FA5D3E" w:rsidRDefault="00FA5D3E">
      <w:pPr>
        <w:pStyle w:val="TM3"/>
        <w:rPr>
          <w:rFonts w:asciiTheme="minorHAnsi" w:eastAsiaTheme="minorEastAsia" w:hAnsiTheme="minorHAnsi" w:cstheme="minorBidi"/>
          <w:b w:val="0"/>
          <w:noProof/>
          <w:sz w:val="24"/>
          <w:szCs w:val="24"/>
          <w:lang w:eastAsia="ja-JP"/>
        </w:rPr>
      </w:pPr>
      <w:r>
        <w:rPr>
          <w:noProof/>
        </w:rPr>
        <w:t>8.1.4. Colonne « Application »</w:t>
      </w:r>
      <w:r>
        <w:rPr>
          <w:noProof/>
        </w:rPr>
        <w:tab/>
      </w:r>
      <w:r>
        <w:rPr>
          <w:noProof/>
        </w:rPr>
        <w:fldChar w:fldCharType="begin"/>
      </w:r>
      <w:r>
        <w:rPr>
          <w:noProof/>
        </w:rPr>
        <w:instrText xml:space="preserve"> PAGEREF _Toc261266230 \h </w:instrText>
      </w:r>
      <w:r>
        <w:rPr>
          <w:noProof/>
        </w:rPr>
      </w:r>
      <w:r>
        <w:rPr>
          <w:noProof/>
        </w:rPr>
        <w:fldChar w:fldCharType="separate"/>
      </w:r>
      <w:r>
        <w:rPr>
          <w:noProof/>
        </w:rPr>
        <w:t>46</w:t>
      </w:r>
      <w:r>
        <w:rPr>
          <w:noProof/>
        </w:rPr>
        <w:fldChar w:fldCharType="end"/>
      </w:r>
    </w:p>
    <w:p w14:paraId="3498C78B" w14:textId="77777777" w:rsidR="00FA5D3E" w:rsidRDefault="00FA5D3E">
      <w:pPr>
        <w:pStyle w:val="TM3"/>
        <w:rPr>
          <w:rFonts w:asciiTheme="minorHAnsi" w:eastAsiaTheme="minorEastAsia" w:hAnsiTheme="minorHAnsi" w:cstheme="minorBidi"/>
          <w:b w:val="0"/>
          <w:noProof/>
          <w:sz w:val="24"/>
          <w:szCs w:val="24"/>
          <w:lang w:eastAsia="ja-JP"/>
        </w:rPr>
      </w:pPr>
      <w:r>
        <w:rPr>
          <w:noProof/>
        </w:rPr>
        <w:t>8.1.5. Colonne « Hôte »</w:t>
      </w:r>
      <w:r>
        <w:rPr>
          <w:noProof/>
        </w:rPr>
        <w:tab/>
      </w:r>
      <w:r>
        <w:rPr>
          <w:noProof/>
        </w:rPr>
        <w:fldChar w:fldCharType="begin"/>
      </w:r>
      <w:r>
        <w:rPr>
          <w:noProof/>
        </w:rPr>
        <w:instrText xml:space="preserve"> PAGEREF _Toc261266231 \h </w:instrText>
      </w:r>
      <w:r>
        <w:rPr>
          <w:noProof/>
        </w:rPr>
      </w:r>
      <w:r>
        <w:rPr>
          <w:noProof/>
        </w:rPr>
        <w:fldChar w:fldCharType="separate"/>
      </w:r>
      <w:r>
        <w:rPr>
          <w:noProof/>
        </w:rPr>
        <w:t>46</w:t>
      </w:r>
      <w:r>
        <w:rPr>
          <w:noProof/>
        </w:rPr>
        <w:fldChar w:fldCharType="end"/>
      </w:r>
    </w:p>
    <w:p w14:paraId="642BE6D3" w14:textId="77777777" w:rsidR="00FA5D3E" w:rsidRDefault="00FA5D3E">
      <w:pPr>
        <w:pStyle w:val="TM3"/>
        <w:rPr>
          <w:rFonts w:asciiTheme="minorHAnsi" w:eastAsiaTheme="minorEastAsia" w:hAnsiTheme="minorHAnsi" w:cstheme="minorBidi"/>
          <w:b w:val="0"/>
          <w:noProof/>
          <w:sz w:val="24"/>
          <w:szCs w:val="24"/>
          <w:lang w:eastAsia="ja-JP"/>
        </w:rPr>
      </w:pPr>
      <w:r>
        <w:rPr>
          <w:noProof/>
        </w:rPr>
        <w:t>8.1.6. Colonne « Utilisateur »</w:t>
      </w:r>
      <w:r>
        <w:rPr>
          <w:noProof/>
        </w:rPr>
        <w:tab/>
      </w:r>
      <w:r>
        <w:rPr>
          <w:noProof/>
        </w:rPr>
        <w:fldChar w:fldCharType="begin"/>
      </w:r>
      <w:r>
        <w:rPr>
          <w:noProof/>
        </w:rPr>
        <w:instrText xml:space="preserve"> PAGEREF _Toc261266232 \h </w:instrText>
      </w:r>
      <w:r>
        <w:rPr>
          <w:noProof/>
        </w:rPr>
      </w:r>
      <w:r>
        <w:rPr>
          <w:noProof/>
        </w:rPr>
        <w:fldChar w:fldCharType="separate"/>
      </w:r>
      <w:r>
        <w:rPr>
          <w:noProof/>
        </w:rPr>
        <w:t>46</w:t>
      </w:r>
      <w:r>
        <w:rPr>
          <w:noProof/>
        </w:rPr>
        <w:fldChar w:fldCharType="end"/>
      </w:r>
    </w:p>
    <w:p w14:paraId="034329DD" w14:textId="77777777" w:rsidR="00FA5D3E" w:rsidRDefault="00FA5D3E">
      <w:pPr>
        <w:pStyle w:val="TM3"/>
        <w:rPr>
          <w:rFonts w:asciiTheme="minorHAnsi" w:eastAsiaTheme="minorEastAsia" w:hAnsiTheme="minorHAnsi" w:cstheme="minorBidi"/>
          <w:b w:val="0"/>
          <w:noProof/>
          <w:sz w:val="24"/>
          <w:szCs w:val="24"/>
          <w:lang w:eastAsia="ja-JP"/>
        </w:rPr>
      </w:pPr>
      <w:r>
        <w:rPr>
          <w:noProof/>
        </w:rPr>
        <w:t>8.1.7. Colonne « Date d’expiration »</w:t>
      </w:r>
      <w:r>
        <w:rPr>
          <w:noProof/>
        </w:rPr>
        <w:tab/>
      </w:r>
      <w:r>
        <w:rPr>
          <w:noProof/>
        </w:rPr>
        <w:fldChar w:fldCharType="begin"/>
      </w:r>
      <w:r>
        <w:rPr>
          <w:noProof/>
        </w:rPr>
        <w:instrText xml:space="preserve"> PAGEREF _Toc261266233 \h </w:instrText>
      </w:r>
      <w:r>
        <w:rPr>
          <w:noProof/>
        </w:rPr>
      </w:r>
      <w:r>
        <w:rPr>
          <w:noProof/>
        </w:rPr>
        <w:fldChar w:fldCharType="separate"/>
      </w:r>
      <w:r>
        <w:rPr>
          <w:noProof/>
        </w:rPr>
        <w:t>46</w:t>
      </w:r>
      <w:r>
        <w:rPr>
          <w:noProof/>
        </w:rPr>
        <w:fldChar w:fldCharType="end"/>
      </w:r>
    </w:p>
    <w:p w14:paraId="42A9A467" w14:textId="77777777" w:rsidR="00FA5D3E" w:rsidRDefault="00FA5D3E">
      <w:pPr>
        <w:pStyle w:val="TM3"/>
        <w:rPr>
          <w:rFonts w:asciiTheme="minorHAnsi" w:eastAsiaTheme="minorEastAsia" w:hAnsiTheme="minorHAnsi" w:cstheme="minorBidi"/>
          <w:b w:val="0"/>
          <w:noProof/>
          <w:sz w:val="24"/>
          <w:szCs w:val="24"/>
          <w:lang w:eastAsia="ja-JP"/>
        </w:rPr>
      </w:pPr>
      <w:r>
        <w:rPr>
          <w:noProof/>
        </w:rPr>
        <w:t>8.1.8. Colonne « Commentaire »</w:t>
      </w:r>
      <w:r>
        <w:rPr>
          <w:noProof/>
        </w:rPr>
        <w:tab/>
      </w:r>
      <w:r>
        <w:rPr>
          <w:noProof/>
        </w:rPr>
        <w:fldChar w:fldCharType="begin"/>
      </w:r>
      <w:r>
        <w:rPr>
          <w:noProof/>
        </w:rPr>
        <w:instrText xml:space="preserve"> PAGEREF _Toc261266234 \h </w:instrText>
      </w:r>
      <w:r>
        <w:rPr>
          <w:noProof/>
        </w:rPr>
      </w:r>
      <w:r>
        <w:rPr>
          <w:noProof/>
        </w:rPr>
        <w:fldChar w:fldCharType="separate"/>
      </w:r>
      <w:r>
        <w:rPr>
          <w:noProof/>
        </w:rPr>
        <w:t>47</w:t>
      </w:r>
      <w:r>
        <w:rPr>
          <w:noProof/>
        </w:rPr>
        <w:fldChar w:fldCharType="end"/>
      </w:r>
    </w:p>
    <w:p w14:paraId="0114E834" w14:textId="77777777" w:rsidR="00FA5D3E" w:rsidRDefault="00FA5D3E">
      <w:pPr>
        <w:pStyle w:val="TM3"/>
        <w:rPr>
          <w:rFonts w:asciiTheme="minorHAnsi" w:eastAsiaTheme="minorEastAsia" w:hAnsiTheme="minorHAnsi" w:cstheme="minorBidi"/>
          <w:b w:val="0"/>
          <w:noProof/>
          <w:sz w:val="24"/>
          <w:szCs w:val="24"/>
          <w:lang w:eastAsia="ja-JP"/>
        </w:rPr>
      </w:pPr>
      <w:r>
        <w:rPr>
          <w:noProof/>
        </w:rPr>
        <w:t>8.1.9. Colonne « Actions »</w:t>
      </w:r>
      <w:r>
        <w:rPr>
          <w:noProof/>
        </w:rPr>
        <w:tab/>
      </w:r>
      <w:r>
        <w:rPr>
          <w:noProof/>
        </w:rPr>
        <w:fldChar w:fldCharType="begin"/>
      </w:r>
      <w:r>
        <w:rPr>
          <w:noProof/>
        </w:rPr>
        <w:instrText xml:space="preserve"> PAGEREF _Toc261266235 \h </w:instrText>
      </w:r>
      <w:r>
        <w:rPr>
          <w:noProof/>
        </w:rPr>
      </w:r>
      <w:r>
        <w:rPr>
          <w:noProof/>
        </w:rPr>
        <w:fldChar w:fldCharType="separate"/>
      </w:r>
      <w:r>
        <w:rPr>
          <w:noProof/>
        </w:rPr>
        <w:t>47</w:t>
      </w:r>
      <w:r>
        <w:rPr>
          <w:noProof/>
        </w:rPr>
        <w:fldChar w:fldCharType="end"/>
      </w:r>
    </w:p>
    <w:p w14:paraId="1A1CC2C6" w14:textId="77777777" w:rsidR="00FA5D3E" w:rsidRDefault="00FA5D3E">
      <w:pPr>
        <w:pStyle w:val="TM3"/>
        <w:rPr>
          <w:rFonts w:asciiTheme="minorHAnsi" w:eastAsiaTheme="minorEastAsia" w:hAnsiTheme="minorHAnsi" w:cstheme="minorBidi"/>
          <w:b w:val="0"/>
          <w:noProof/>
          <w:sz w:val="24"/>
          <w:szCs w:val="24"/>
          <w:lang w:eastAsia="ja-JP"/>
        </w:rPr>
      </w:pPr>
      <w:r>
        <w:rPr>
          <w:noProof/>
        </w:rPr>
        <w:t>8.1.10. Bouton « Créer »</w:t>
      </w:r>
      <w:r>
        <w:rPr>
          <w:noProof/>
        </w:rPr>
        <w:tab/>
      </w:r>
      <w:r>
        <w:rPr>
          <w:noProof/>
        </w:rPr>
        <w:fldChar w:fldCharType="begin"/>
      </w:r>
      <w:r>
        <w:rPr>
          <w:noProof/>
        </w:rPr>
        <w:instrText xml:space="preserve"> PAGEREF _Toc261266236 \h </w:instrText>
      </w:r>
      <w:r>
        <w:rPr>
          <w:noProof/>
        </w:rPr>
      </w:r>
      <w:r>
        <w:rPr>
          <w:noProof/>
        </w:rPr>
        <w:fldChar w:fldCharType="separate"/>
      </w:r>
      <w:r>
        <w:rPr>
          <w:noProof/>
        </w:rPr>
        <w:t>47</w:t>
      </w:r>
      <w:r>
        <w:rPr>
          <w:noProof/>
        </w:rPr>
        <w:fldChar w:fldCharType="end"/>
      </w:r>
    </w:p>
    <w:p w14:paraId="5C68DC07"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_Toc261266237 \h </w:instrText>
      </w:r>
      <w:r>
        <w:rPr>
          <w:noProof/>
        </w:rPr>
      </w:r>
      <w:r>
        <w:rPr>
          <w:noProof/>
        </w:rPr>
        <w:fldChar w:fldCharType="separate"/>
      </w:r>
      <w:r>
        <w:rPr>
          <w:noProof/>
        </w:rPr>
        <w:t>47</w:t>
      </w:r>
      <w:r>
        <w:rPr>
          <w:noProof/>
        </w:rPr>
        <w:fldChar w:fldCharType="end"/>
      </w:r>
    </w:p>
    <w:p w14:paraId="3DCDE36E"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ou modifier un Secret</w:t>
      </w:r>
      <w:r>
        <w:rPr>
          <w:noProof/>
        </w:rPr>
        <w:tab/>
      </w:r>
      <w:r>
        <w:rPr>
          <w:noProof/>
        </w:rPr>
        <w:fldChar w:fldCharType="begin"/>
      </w:r>
      <w:r>
        <w:rPr>
          <w:noProof/>
        </w:rPr>
        <w:instrText xml:space="preserve"> PAGEREF _Toc261266238 \h </w:instrText>
      </w:r>
      <w:r>
        <w:rPr>
          <w:noProof/>
        </w:rPr>
      </w:r>
      <w:r>
        <w:rPr>
          <w:noProof/>
        </w:rPr>
        <w:fldChar w:fldCharType="separate"/>
      </w:r>
      <w:r>
        <w:rPr>
          <w:noProof/>
        </w:rPr>
        <w:t>48</w:t>
      </w:r>
      <w:r>
        <w:rPr>
          <w:noProof/>
        </w:rPr>
        <w:fldChar w:fldCharType="end"/>
      </w:r>
    </w:p>
    <w:p w14:paraId="1E9ABDE4"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8.3.1. Champ « Groupe de Secrets »</w:t>
      </w:r>
      <w:r>
        <w:rPr>
          <w:noProof/>
        </w:rPr>
        <w:tab/>
      </w:r>
      <w:r>
        <w:rPr>
          <w:noProof/>
        </w:rPr>
        <w:fldChar w:fldCharType="begin"/>
      </w:r>
      <w:r>
        <w:rPr>
          <w:noProof/>
        </w:rPr>
        <w:instrText xml:space="preserve"> PAGEREF _Toc261266239 \h </w:instrText>
      </w:r>
      <w:r>
        <w:rPr>
          <w:noProof/>
        </w:rPr>
      </w:r>
      <w:r>
        <w:rPr>
          <w:noProof/>
        </w:rPr>
        <w:fldChar w:fldCharType="separate"/>
      </w:r>
      <w:r>
        <w:rPr>
          <w:noProof/>
        </w:rPr>
        <w:t>49</w:t>
      </w:r>
      <w:r>
        <w:rPr>
          <w:noProof/>
        </w:rPr>
        <w:fldChar w:fldCharType="end"/>
      </w:r>
    </w:p>
    <w:p w14:paraId="31739FE2" w14:textId="77777777" w:rsidR="00FA5D3E" w:rsidRDefault="00FA5D3E">
      <w:pPr>
        <w:pStyle w:val="TM3"/>
        <w:rPr>
          <w:rFonts w:asciiTheme="minorHAnsi" w:eastAsiaTheme="minorEastAsia" w:hAnsiTheme="minorHAnsi" w:cstheme="minorBidi"/>
          <w:b w:val="0"/>
          <w:noProof/>
          <w:sz w:val="24"/>
          <w:szCs w:val="24"/>
          <w:lang w:eastAsia="ja-JP"/>
        </w:rPr>
      </w:pPr>
      <w:r>
        <w:rPr>
          <w:noProof/>
        </w:rPr>
        <w:t>8.3.2. Champ « Type »</w:t>
      </w:r>
      <w:r>
        <w:rPr>
          <w:noProof/>
        </w:rPr>
        <w:tab/>
      </w:r>
      <w:r>
        <w:rPr>
          <w:noProof/>
        </w:rPr>
        <w:fldChar w:fldCharType="begin"/>
      </w:r>
      <w:r>
        <w:rPr>
          <w:noProof/>
        </w:rPr>
        <w:instrText xml:space="preserve"> PAGEREF _Toc261266240 \h </w:instrText>
      </w:r>
      <w:r>
        <w:rPr>
          <w:noProof/>
        </w:rPr>
      </w:r>
      <w:r>
        <w:rPr>
          <w:noProof/>
        </w:rPr>
        <w:fldChar w:fldCharType="separate"/>
      </w:r>
      <w:r>
        <w:rPr>
          <w:noProof/>
        </w:rPr>
        <w:t>49</w:t>
      </w:r>
      <w:r>
        <w:rPr>
          <w:noProof/>
        </w:rPr>
        <w:fldChar w:fldCharType="end"/>
      </w:r>
    </w:p>
    <w:p w14:paraId="3BC96297" w14:textId="77777777" w:rsidR="00FA5D3E" w:rsidRDefault="00FA5D3E">
      <w:pPr>
        <w:pStyle w:val="TM3"/>
        <w:rPr>
          <w:rFonts w:asciiTheme="minorHAnsi" w:eastAsiaTheme="minorEastAsia" w:hAnsiTheme="minorHAnsi" w:cstheme="minorBidi"/>
          <w:b w:val="0"/>
          <w:noProof/>
          <w:sz w:val="24"/>
          <w:szCs w:val="24"/>
          <w:lang w:eastAsia="ja-JP"/>
        </w:rPr>
      </w:pPr>
      <w:r>
        <w:rPr>
          <w:noProof/>
        </w:rPr>
        <w:t>8.3.3. Champ « Environnement »</w:t>
      </w:r>
      <w:r>
        <w:rPr>
          <w:noProof/>
        </w:rPr>
        <w:tab/>
      </w:r>
      <w:r>
        <w:rPr>
          <w:noProof/>
        </w:rPr>
        <w:fldChar w:fldCharType="begin"/>
      </w:r>
      <w:r>
        <w:rPr>
          <w:noProof/>
        </w:rPr>
        <w:instrText xml:space="preserve"> PAGEREF _Toc261266241 \h </w:instrText>
      </w:r>
      <w:r>
        <w:rPr>
          <w:noProof/>
        </w:rPr>
      </w:r>
      <w:r>
        <w:rPr>
          <w:noProof/>
        </w:rPr>
        <w:fldChar w:fldCharType="separate"/>
      </w:r>
      <w:r>
        <w:rPr>
          <w:noProof/>
        </w:rPr>
        <w:t>49</w:t>
      </w:r>
      <w:r>
        <w:rPr>
          <w:noProof/>
        </w:rPr>
        <w:fldChar w:fldCharType="end"/>
      </w:r>
    </w:p>
    <w:p w14:paraId="37D80B41" w14:textId="77777777" w:rsidR="00FA5D3E" w:rsidRDefault="00FA5D3E">
      <w:pPr>
        <w:pStyle w:val="TM3"/>
        <w:rPr>
          <w:rFonts w:asciiTheme="minorHAnsi" w:eastAsiaTheme="minorEastAsia" w:hAnsiTheme="minorHAnsi" w:cstheme="minorBidi"/>
          <w:b w:val="0"/>
          <w:noProof/>
          <w:sz w:val="24"/>
          <w:szCs w:val="24"/>
          <w:lang w:eastAsia="ja-JP"/>
        </w:rPr>
      </w:pPr>
      <w:r>
        <w:rPr>
          <w:noProof/>
        </w:rPr>
        <w:t>8.3.4. Champ « Application »</w:t>
      </w:r>
      <w:r>
        <w:rPr>
          <w:noProof/>
        </w:rPr>
        <w:tab/>
      </w:r>
      <w:r>
        <w:rPr>
          <w:noProof/>
        </w:rPr>
        <w:fldChar w:fldCharType="begin"/>
      </w:r>
      <w:r>
        <w:rPr>
          <w:noProof/>
        </w:rPr>
        <w:instrText xml:space="preserve"> PAGEREF _Toc261266242 \h </w:instrText>
      </w:r>
      <w:r>
        <w:rPr>
          <w:noProof/>
        </w:rPr>
      </w:r>
      <w:r>
        <w:rPr>
          <w:noProof/>
        </w:rPr>
        <w:fldChar w:fldCharType="separate"/>
      </w:r>
      <w:r>
        <w:rPr>
          <w:noProof/>
        </w:rPr>
        <w:t>50</w:t>
      </w:r>
      <w:r>
        <w:rPr>
          <w:noProof/>
        </w:rPr>
        <w:fldChar w:fldCharType="end"/>
      </w:r>
    </w:p>
    <w:p w14:paraId="763492A1" w14:textId="77777777" w:rsidR="00FA5D3E" w:rsidRDefault="00FA5D3E">
      <w:pPr>
        <w:pStyle w:val="TM3"/>
        <w:rPr>
          <w:rFonts w:asciiTheme="minorHAnsi" w:eastAsiaTheme="minorEastAsia" w:hAnsiTheme="minorHAnsi" w:cstheme="minorBidi"/>
          <w:b w:val="0"/>
          <w:noProof/>
          <w:sz w:val="24"/>
          <w:szCs w:val="24"/>
          <w:lang w:eastAsia="ja-JP"/>
        </w:rPr>
      </w:pPr>
      <w:r>
        <w:rPr>
          <w:noProof/>
        </w:rPr>
        <w:t>8.3.5. Champ « Hôte »</w:t>
      </w:r>
      <w:r>
        <w:rPr>
          <w:noProof/>
        </w:rPr>
        <w:tab/>
      </w:r>
      <w:r>
        <w:rPr>
          <w:noProof/>
        </w:rPr>
        <w:fldChar w:fldCharType="begin"/>
      </w:r>
      <w:r>
        <w:rPr>
          <w:noProof/>
        </w:rPr>
        <w:instrText xml:space="preserve"> PAGEREF _Toc261266243 \h </w:instrText>
      </w:r>
      <w:r>
        <w:rPr>
          <w:noProof/>
        </w:rPr>
      </w:r>
      <w:r>
        <w:rPr>
          <w:noProof/>
        </w:rPr>
        <w:fldChar w:fldCharType="separate"/>
      </w:r>
      <w:r>
        <w:rPr>
          <w:noProof/>
        </w:rPr>
        <w:t>50</w:t>
      </w:r>
      <w:r>
        <w:rPr>
          <w:noProof/>
        </w:rPr>
        <w:fldChar w:fldCharType="end"/>
      </w:r>
    </w:p>
    <w:p w14:paraId="59EA1868" w14:textId="77777777" w:rsidR="00FA5D3E" w:rsidRDefault="00FA5D3E">
      <w:pPr>
        <w:pStyle w:val="TM3"/>
        <w:rPr>
          <w:rFonts w:asciiTheme="minorHAnsi" w:eastAsiaTheme="minorEastAsia" w:hAnsiTheme="minorHAnsi" w:cstheme="minorBidi"/>
          <w:b w:val="0"/>
          <w:noProof/>
          <w:sz w:val="24"/>
          <w:szCs w:val="24"/>
          <w:lang w:eastAsia="ja-JP"/>
        </w:rPr>
      </w:pPr>
      <w:r>
        <w:rPr>
          <w:noProof/>
        </w:rPr>
        <w:t>8.3.6. Champ « Utilisateur »</w:t>
      </w:r>
      <w:r>
        <w:rPr>
          <w:noProof/>
        </w:rPr>
        <w:tab/>
      </w:r>
      <w:r>
        <w:rPr>
          <w:noProof/>
        </w:rPr>
        <w:fldChar w:fldCharType="begin"/>
      </w:r>
      <w:r>
        <w:rPr>
          <w:noProof/>
        </w:rPr>
        <w:instrText xml:space="preserve"> PAGEREF _Toc261266244 \h </w:instrText>
      </w:r>
      <w:r>
        <w:rPr>
          <w:noProof/>
        </w:rPr>
      </w:r>
      <w:r>
        <w:rPr>
          <w:noProof/>
        </w:rPr>
        <w:fldChar w:fldCharType="separate"/>
      </w:r>
      <w:r>
        <w:rPr>
          <w:noProof/>
        </w:rPr>
        <w:t>50</w:t>
      </w:r>
      <w:r>
        <w:rPr>
          <w:noProof/>
        </w:rPr>
        <w:fldChar w:fldCharType="end"/>
      </w:r>
    </w:p>
    <w:p w14:paraId="04B7399B" w14:textId="77777777" w:rsidR="00FA5D3E" w:rsidRDefault="00FA5D3E">
      <w:pPr>
        <w:pStyle w:val="TM3"/>
        <w:rPr>
          <w:rFonts w:asciiTheme="minorHAnsi" w:eastAsiaTheme="minorEastAsia" w:hAnsiTheme="minorHAnsi" w:cstheme="minorBidi"/>
          <w:b w:val="0"/>
          <w:noProof/>
          <w:sz w:val="24"/>
          <w:szCs w:val="24"/>
          <w:lang w:eastAsia="ja-JP"/>
        </w:rPr>
      </w:pPr>
      <w:r>
        <w:rPr>
          <w:noProof/>
        </w:rPr>
        <w:t>8.3.7. Champ « Mot de passe »</w:t>
      </w:r>
      <w:r>
        <w:rPr>
          <w:noProof/>
        </w:rPr>
        <w:tab/>
      </w:r>
      <w:r>
        <w:rPr>
          <w:noProof/>
        </w:rPr>
        <w:fldChar w:fldCharType="begin"/>
      </w:r>
      <w:r>
        <w:rPr>
          <w:noProof/>
        </w:rPr>
        <w:instrText xml:space="preserve"> PAGEREF _Toc261266245 \h </w:instrText>
      </w:r>
      <w:r>
        <w:rPr>
          <w:noProof/>
        </w:rPr>
      </w:r>
      <w:r>
        <w:rPr>
          <w:noProof/>
        </w:rPr>
        <w:fldChar w:fldCharType="separate"/>
      </w:r>
      <w:r>
        <w:rPr>
          <w:noProof/>
        </w:rPr>
        <w:t>50</w:t>
      </w:r>
      <w:r>
        <w:rPr>
          <w:noProof/>
        </w:rPr>
        <w:fldChar w:fldCharType="end"/>
      </w:r>
    </w:p>
    <w:p w14:paraId="0429B166" w14:textId="77777777" w:rsidR="00FA5D3E" w:rsidRDefault="00FA5D3E">
      <w:pPr>
        <w:pStyle w:val="TM3"/>
        <w:rPr>
          <w:rFonts w:asciiTheme="minorHAnsi" w:eastAsiaTheme="minorEastAsia" w:hAnsiTheme="minorHAnsi" w:cstheme="minorBidi"/>
          <w:b w:val="0"/>
          <w:noProof/>
          <w:sz w:val="24"/>
          <w:szCs w:val="24"/>
          <w:lang w:eastAsia="ja-JP"/>
        </w:rPr>
      </w:pPr>
      <w:r>
        <w:rPr>
          <w:noProof/>
        </w:rPr>
        <w:t>8.3.8. Champ « Commentaire »</w:t>
      </w:r>
      <w:r>
        <w:rPr>
          <w:noProof/>
        </w:rPr>
        <w:tab/>
      </w:r>
      <w:r>
        <w:rPr>
          <w:noProof/>
        </w:rPr>
        <w:fldChar w:fldCharType="begin"/>
      </w:r>
      <w:r>
        <w:rPr>
          <w:noProof/>
        </w:rPr>
        <w:instrText xml:space="preserve"> PAGEREF _Toc261266246 \h </w:instrText>
      </w:r>
      <w:r>
        <w:rPr>
          <w:noProof/>
        </w:rPr>
      </w:r>
      <w:r>
        <w:rPr>
          <w:noProof/>
        </w:rPr>
        <w:fldChar w:fldCharType="separate"/>
      </w:r>
      <w:r>
        <w:rPr>
          <w:noProof/>
        </w:rPr>
        <w:t>50</w:t>
      </w:r>
      <w:r>
        <w:rPr>
          <w:noProof/>
        </w:rPr>
        <w:fldChar w:fldCharType="end"/>
      </w:r>
    </w:p>
    <w:p w14:paraId="4E875179" w14:textId="77777777" w:rsidR="00FA5D3E" w:rsidRDefault="00FA5D3E">
      <w:pPr>
        <w:pStyle w:val="TM3"/>
        <w:rPr>
          <w:rFonts w:asciiTheme="minorHAnsi" w:eastAsiaTheme="minorEastAsia" w:hAnsiTheme="minorHAnsi" w:cstheme="minorBidi"/>
          <w:b w:val="0"/>
          <w:noProof/>
          <w:sz w:val="24"/>
          <w:szCs w:val="24"/>
          <w:lang w:eastAsia="ja-JP"/>
        </w:rPr>
      </w:pPr>
      <w:r>
        <w:rPr>
          <w:noProof/>
        </w:rPr>
        <w:t>8.3.9. Champ « Alerte »</w:t>
      </w:r>
      <w:r>
        <w:rPr>
          <w:noProof/>
        </w:rPr>
        <w:tab/>
      </w:r>
      <w:r>
        <w:rPr>
          <w:noProof/>
        </w:rPr>
        <w:fldChar w:fldCharType="begin"/>
      </w:r>
      <w:r>
        <w:rPr>
          <w:noProof/>
        </w:rPr>
        <w:instrText xml:space="preserve"> PAGEREF _Toc261266247 \h </w:instrText>
      </w:r>
      <w:r>
        <w:rPr>
          <w:noProof/>
        </w:rPr>
      </w:r>
      <w:r>
        <w:rPr>
          <w:noProof/>
        </w:rPr>
        <w:fldChar w:fldCharType="separate"/>
      </w:r>
      <w:r>
        <w:rPr>
          <w:noProof/>
        </w:rPr>
        <w:t>50</w:t>
      </w:r>
      <w:r>
        <w:rPr>
          <w:noProof/>
        </w:rPr>
        <w:fldChar w:fldCharType="end"/>
      </w:r>
    </w:p>
    <w:p w14:paraId="384D6A5F" w14:textId="77777777" w:rsidR="00FA5D3E" w:rsidRDefault="00FA5D3E">
      <w:pPr>
        <w:pStyle w:val="TM3"/>
        <w:rPr>
          <w:rFonts w:asciiTheme="minorHAnsi" w:eastAsiaTheme="minorEastAsia" w:hAnsiTheme="minorHAnsi" w:cstheme="minorBidi"/>
          <w:b w:val="0"/>
          <w:noProof/>
          <w:sz w:val="24"/>
          <w:szCs w:val="24"/>
          <w:lang w:eastAsia="ja-JP"/>
        </w:rPr>
      </w:pPr>
      <w:r>
        <w:rPr>
          <w:noProof/>
        </w:rPr>
        <w:t>8.3.10. Bouton « Modifier »</w:t>
      </w:r>
      <w:r>
        <w:rPr>
          <w:noProof/>
        </w:rPr>
        <w:tab/>
      </w:r>
      <w:r>
        <w:rPr>
          <w:noProof/>
        </w:rPr>
        <w:fldChar w:fldCharType="begin"/>
      </w:r>
      <w:r>
        <w:rPr>
          <w:noProof/>
        </w:rPr>
        <w:instrText xml:space="preserve"> PAGEREF _Toc261266248 \h </w:instrText>
      </w:r>
      <w:r>
        <w:rPr>
          <w:noProof/>
        </w:rPr>
      </w:r>
      <w:r>
        <w:rPr>
          <w:noProof/>
        </w:rPr>
        <w:fldChar w:fldCharType="separate"/>
      </w:r>
      <w:r>
        <w:rPr>
          <w:noProof/>
        </w:rPr>
        <w:t>50</w:t>
      </w:r>
      <w:r>
        <w:rPr>
          <w:noProof/>
        </w:rPr>
        <w:fldChar w:fldCharType="end"/>
      </w:r>
    </w:p>
    <w:p w14:paraId="0CF68912" w14:textId="77777777" w:rsidR="00FA5D3E" w:rsidRDefault="00FA5D3E">
      <w:pPr>
        <w:pStyle w:val="TM3"/>
        <w:rPr>
          <w:rFonts w:asciiTheme="minorHAnsi" w:eastAsiaTheme="minorEastAsia" w:hAnsiTheme="minorHAnsi" w:cstheme="minorBidi"/>
          <w:b w:val="0"/>
          <w:noProof/>
          <w:sz w:val="24"/>
          <w:szCs w:val="24"/>
          <w:lang w:eastAsia="ja-JP"/>
        </w:rPr>
      </w:pPr>
      <w:r>
        <w:rPr>
          <w:noProof/>
        </w:rPr>
        <w:t>8.3.11. Bouton « Annuler »</w:t>
      </w:r>
      <w:r>
        <w:rPr>
          <w:noProof/>
        </w:rPr>
        <w:tab/>
      </w:r>
      <w:r>
        <w:rPr>
          <w:noProof/>
        </w:rPr>
        <w:fldChar w:fldCharType="begin"/>
      </w:r>
      <w:r>
        <w:rPr>
          <w:noProof/>
        </w:rPr>
        <w:instrText xml:space="preserve"> PAGEREF _Toc261266249 \h </w:instrText>
      </w:r>
      <w:r>
        <w:rPr>
          <w:noProof/>
        </w:rPr>
      </w:r>
      <w:r>
        <w:rPr>
          <w:noProof/>
        </w:rPr>
        <w:fldChar w:fldCharType="separate"/>
      </w:r>
      <w:r>
        <w:rPr>
          <w:noProof/>
        </w:rPr>
        <w:t>50</w:t>
      </w:r>
      <w:r>
        <w:rPr>
          <w:noProof/>
        </w:rPr>
        <w:fldChar w:fldCharType="end"/>
      </w:r>
    </w:p>
    <w:p w14:paraId="68F520BF"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_Toc261266250 \h </w:instrText>
      </w:r>
      <w:r>
        <w:rPr>
          <w:noProof/>
        </w:rPr>
      </w:r>
      <w:r>
        <w:rPr>
          <w:noProof/>
        </w:rPr>
        <w:fldChar w:fldCharType="separate"/>
      </w:r>
      <w:r>
        <w:rPr>
          <w:noProof/>
        </w:rPr>
        <w:t>50</w:t>
      </w:r>
      <w:r>
        <w:rPr>
          <w:noProof/>
        </w:rPr>
        <w:fldChar w:fldCharType="end"/>
      </w:r>
    </w:p>
    <w:p w14:paraId="1EF63BD8" w14:textId="77777777" w:rsidR="00FA5D3E" w:rsidRDefault="00FA5D3E">
      <w:pPr>
        <w:pStyle w:val="TM3"/>
        <w:rPr>
          <w:rFonts w:asciiTheme="minorHAnsi" w:eastAsiaTheme="minorEastAsia" w:hAnsiTheme="minorHAnsi" w:cstheme="minorBidi"/>
          <w:b w:val="0"/>
          <w:noProof/>
          <w:sz w:val="24"/>
          <w:szCs w:val="24"/>
          <w:lang w:eastAsia="ja-JP"/>
        </w:rPr>
      </w:pPr>
      <w:r>
        <w:rPr>
          <w:noProof/>
        </w:rPr>
        <w:t>8.4.1. Bouton « Supprimer »</w:t>
      </w:r>
      <w:r>
        <w:rPr>
          <w:noProof/>
        </w:rPr>
        <w:tab/>
      </w:r>
      <w:r>
        <w:rPr>
          <w:noProof/>
        </w:rPr>
        <w:fldChar w:fldCharType="begin"/>
      </w:r>
      <w:r>
        <w:rPr>
          <w:noProof/>
        </w:rPr>
        <w:instrText xml:space="preserve"> PAGEREF _Toc261266251 \h </w:instrText>
      </w:r>
      <w:r>
        <w:rPr>
          <w:noProof/>
        </w:rPr>
      </w:r>
      <w:r>
        <w:rPr>
          <w:noProof/>
        </w:rPr>
        <w:fldChar w:fldCharType="separate"/>
      </w:r>
      <w:r>
        <w:rPr>
          <w:noProof/>
        </w:rPr>
        <w:t>51</w:t>
      </w:r>
      <w:r>
        <w:rPr>
          <w:noProof/>
        </w:rPr>
        <w:fldChar w:fldCharType="end"/>
      </w:r>
    </w:p>
    <w:p w14:paraId="67629BFE" w14:textId="77777777" w:rsidR="00FA5D3E" w:rsidRDefault="00FA5D3E">
      <w:pPr>
        <w:pStyle w:val="TM3"/>
        <w:rPr>
          <w:rFonts w:asciiTheme="minorHAnsi" w:eastAsiaTheme="minorEastAsia" w:hAnsiTheme="minorHAnsi" w:cstheme="minorBidi"/>
          <w:b w:val="0"/>
          <w:noProof/>
          <w:sz w:val="24"/>
          <w:szCs w:val="24"/>
          <w:lang w:eastAsia="ja-JP"/>
        </w:rPr>
      </w:pPr>
      <w:r>
        <w:rPr>
          <w:noProof/>
        </w:rPr>
        <w:t>8.4.2. Bouton « Annuler »</w:t>
      </w:r>
      <w:r>
        <w:rPr>
          <w:noProof/>
        </w:rPr>
        <w:tab/>
      </w:r>
      <w:r>
        <w:rPr>
          <w:noProof/>
        </w:rPr>
        <w:fldChar w:fldCharType="begin"/>
      </w:r>
      <w:r>
        <w:rPr>
          <w:noProof/>
        </w:rPr>
        <w:instrText xml:space="preserve"> PAGEREF _Toc261266252 \h </w:instrText>
      </w:r>
      <w:r>
        <w:rPr>
          <w:noProof/>
        </w:rPr>
      </w:r>
      <w:r>
        <w:rPr>
          <w:noProof/>
        </w:rPr>
        <w:fldChar w:fldCharType="separate"/>
      </w:r>
      <w:r>
        <w:rPr>
          <w:noProof/>
        </w:rPr>
        <w:t>51</w:t>
      </w:r>
      <w:r>
        <w:rPr>
          <w:noProof/>
        </w:rPr>
        <w:fldChar w:fldCharType="end"/>
      </w:r>
    </w:p>
    <w:p w14:paraId="4D0746E6"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_Toc261266253 \h </w:instrText>
      </w:r>
      <w:r>
        <w:rPr>
          <w:noProof/>
        </w:rPr>
      </w:r>
      <w:r>
        <w:rPr>
          <w:noProof/>
        </w:rPr>
        <w:fldChar w:fldCharType="separate"/>
      </w:r>
      <w:r>
        <w:rPr>
          <w:noProof/>
        </w:rPr>
        <w:t>51</w:t>
      </w:r>
      <w:r>
        <w:rPr>
          <w:noProof/>
        </w:rPr>
        <w:fldChar w:fldCharType="end"/>
      </w:r>
    </w:p>
    <w:p w14:paraId="2B37C76A"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_Toc261266254 \h </w:instrText>
      </w:r>
      <w:r>
        <w:rPr>
          <w:noProof/>
        </w:rPr>
      </w:r>
      <w:r>
        <w:rPr>
          <w:noProof/>
        </w:rPr>
        <w:fldChar w:fldCharType="separate"/>
      </w:r>
      <w:r>
        <w:rPr>
          <w:noProof/>
        </w:rPr>
        <w:t>51</w:t>
      </w:r>
      <w:r>
        <w:rPr>
          <w:noProof/>
        </w:rPr>
        <w:fldChar w:fldCharType="end"/>
      </w:r>
    </w:p>
    <w:p w14:paraId="15E9E987"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_Toc261266255 \h </w:instrText>
      </w:r>
      <w:r>
        <w:rPr>
          <w:noProof/>
        </w:rPr>
      </w:r>
      <w:r>
        <w:rPr>
          <w:noProof/>
        </w:rPr>
        <w:fldChar w:fldCharType="separate"/>
      </w:r>
      <w:r>
        <w:rPr>
          <w:noProof/>
        </w:rPr>
        <w:t>51</w:t>
      </w:r>
      <w:r>
        <w:rPr>
          <w:noProof/>
        </w:rPr>
        <w:fldChar w:fldCharType="end"/>
      </w:r>
    </w:p>
    <w:p w14:paraId="49B0A67A" w14:textId="77777777" w:rsidR="00FA5D3E" w:rsidRDefault="00FA5D3E">
      <w:pPr>
        <w:pStyle w:val="TM3"/>
        <w:rPr>
          <w:rFonts w:asciiTheme="minorHAnsi" w:eastAsiaTheme="minorEastAsia" w:hAnsiTheme="minorHAnsi" w:cstheme="minorBidi"/>
          <w:b w:val="0"/>
          <w:noProof/>
          <w:sz w:val="24"/>
          <w:szCs w:val="24"/>
          <w:lang w:eastAsia="ja-JP"/>
        </w:rPr>
      </w:pPr>
      <w:r>
        <w:rPr>
          <w:noProof/>
        </w:rPr>
        <w:t>9.1.1. Champ « Verbosité des alertes »</w:t>
      </w:r>
      <w:r>
        <w:rPr>
          <w:noProof/>
        </w:rPr>
        <w:tab/>
      </w:r>
      <w:r>
        <w:rPr>
          <w:noProof/>
        </w:rPr>
        <w:fldChar w:fldCharType="begin"/>
      </w:r>
      <w:r>
        <w:rPr>
          <w:noProof/>
        </w:rPr>
        <w:instrText xml:space="preserve"> PAGEREF _Toc261266256 \h </w:instrText>
      </w:r>
      <w:r>
        <w:rPr>
          <w:noProof/>
        </w:rPr>
      </w:r>
      <w:r>
        <w:rPr>
          <w:noProof/>
        </w:rPr>
        <w:fldChar w:fldCharType="separate"/>
      </w:r>
      <w:r>
        <w:rPr>
          <w:noProof/>
        </w:rPr>
        <w:t>52</w:t>
      </w:r>
      <w:r>
        <w:rPr>
          <w:noProof/>
        </w:rPr>
        <w:fldChar w:fldCharType="end"/>
      </w:r>
    </w:p>
    <w:p w14:paraId="18EF6646" w14:textId="77777777" w:rsidR="00FA5D3E" w:rsidRDefault="00FA5D3E">
      <w:pPr>
        <w:pStyle w:val="TM3"/>
        <w:rPr>
          <w:rFonts w:asciiTheme="minorHAnsi" w:eastAsiaTheme="minorEastAsia" w:hAnsiTheme="minorHAnsi" w:cstheme="minorBidi"/>
          <w:b w:val="0"/>
          <w:noProof/>
          <w:sz w:val="24"/>
          <w:szCs w:val="24"/>
          <w:lang w:eastAsia="ja-JP"/>
        </w:rPr>
      </w:pPr>
      <w:r>
        <w:rPr>
          <w:noProof/>
        </w:rPr>
        <w:t>9.1.2. Champ « Alerte remontée via Syslog »</w:t>
      </w:r>
      <w:r>
        <w:rPr>
          <w:noProof/>
        </w:rPr>
        <w:tab/>
      </w:r>
      <w:r>
        <w:rPr>
          <w:noProof/>
        </w:rPr>
        <w:fldChar w:fldCharType="begin"/>
      </w:r>
      <w:r>
        <w:rPr>
          <w:noProof/>
        </w:rPr>
        <w:instrText xml:space="preserve"> PAGEREF _Toc261266257 \h </w:instrText>
      </w:r>
      <w:r>
        <w:rPr>
          <w:noProof/>
        </w:rPr>
      </w:r>
      <w:r>
        <w:rPr>
          <w:noProof/>
        </w:rPr>
        <w:fldChar w:fldCharType="separate"/>
      </w:r>
      <w:r>
        <w:rPr>
          <w:noProof/>
        </w:rPr>
        <w:t>52</w:t>
      </w:r>
      <w:r>
        <w:rPr>
          <w:noProof/>
        </w:rPr>
        <w:fldChar w:fldCharType="end"/>
      </w:r>
    </w:p>
    <w:p w14:paraId="333337A3" w14:textId="77777777" w:rsidR="00FA5D3E" w:rsidRDefault="00FA5D3E">
      <w:pPr>
        <w:pStyle w:val="TM3"/>
        <w:rPr>
          <w:rFonts w:asciiTheme="minorHAnsi" w:eastAsiaTheme="minorEastAsia" w:hAnsiTheme="minorHAnsi" w:cstheme="minorBidi"/>
          <w:b w:val="0"/>
          <w:noProof/>
          <w:sz w:val="24"/>
          <w:szCs w:val="24"/>
          <w:lang w:eastAsia="ja-JP"/>
        </w:rPr>
      </w:pPr>
      <w:r>
        <w:rPr>
          <w:noProof/>
        </w:rPr>
        <w:t>9.1.3. Champ « Alerte remontée via Courriel »</w:t>
      </w:r>
      <w:r>
        <w:rPr>
          <w:noProof/>
        </w:rPr>
        <w:tab/>
      </w:r>
      <w:r>
        <w:rPr>
          <w:noProof/>
        </w:rPr>
        <w:fldChar w:fldCharType="begin"/>
      </w:r>
      <w:r>
        <w:rPr>
          <w:noProof/>
        </w:rPr>
        <w:instrText xml:space="preserve"> PAGEREF _Toc261266258 \h </w:instrText>
      </w:r>
      <w:r>
        <w:rPr>
          <w:noProof/>
        </w:rPr>
      </w:r>
      <w:r>
        <w:rPr>
          <w:noProof/>
        </w:rPr>
        <w:fldChar w:fldCharType="separate"/>
      </w:r>
      <w:r>
        <w:rPr>
          <w:noProof/>
        </w:rPr>
        <w:t>52</w:t>
      </w:r>
      <w:r>
        <w:rPr>
          <w:noProof/>
        </w:rPr>
        <w:fldChar w:fldCharType="end"/>
      </w:r>
    </w:p>
    <w:p w14:paraId="4EEA48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9.1.3.1. Le champ « De »</w:t>
      </w:r>
      <w:r>
        <w:rPr>
          <w:noProof/>
        </w:rPr>
        <w:tab/>
      </w:r>
      <w:r>
        <w:rPr>
          <w:noProof/>
        </w:rPr>
        <w:fldChar w:fldCharType="begin"/>
      </w:r>
      <w:r>
        <w:rPr>
          <w:noProof/>
        </w:rPr>
        <w:instrText xml:space="preserve"> PAGEREF _Toc261266259 \h </w:instrText>
      </w:r>
      <w:r>
        <w:rPr>
          <w:noProof/>
        </w:rPr>
      </w:r>
      <w:r>
        <w:rPr>
          <w:noProof/>
        </w:rPr>
        <w:fldChar w:fldCharType="separate"/>
      </w:r>
      <w:r>
        <w:rPr>
          <w:noProof/>
        </w:rPr>
        <w:t>52</w:t>
      </w:r>
      <w:r>
        <w:rPr>
          <w:noProof/>
        </w:rPr>
        <w:fldChar w:fldCharType="end"/>
      </w:r>
    </w:p>
    <w:p w14:paraId="0CEC19A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9.1.3.2. Le champ « A »</w:t>
      </w:r>
      <w:r>
        <w:rPr>
          <w:noProof/>
        </w:rPr>
        <w:tab/>
      </w:r>
      <w:r>
        <w:rPr>
          <w:noProof/>
        </w:rPr>
        <w:fldChar w:fldCharType="begin"/>
      </w:r>
      <w:r>
        <w:rPr>
          <w:noProof/>
        </w:rPr>
        <w:instrText xml:space="preserve"> PAGEREF _Toc261266260 \h </w:instrText>
      </w:r>
      <w:r>
        <w:rPr>
          <w:noProof/>
        </w:rPr>
      </w:r>
      <w:r>
        <w:rPr>
          <w:noProof/>
        </w:rPr>
        <w:fldChar w:fldCharType="separate"/>
      </w:r>
      <w:r>
        <w:rPr>
          <w:noProof/>
        </w:rPr>
        <w:t>52</w:t>
      </w:r>
      <w:r>
        <w:rPr>
          <w:noProof/>
        </w:rPr>
        <w:fldChar w:fldCharType="end"/>
      </w:r>
    </w:p>
    <w:p w14:paraId="58A05276" w14:textId="77777777" w:rsidR="00FA5D3E" w:rsidRDefault="00FA5D3E">
      <w:pPr>
        <w:pStyle w:val="TM3"/>
        <w:rPr>
          <w:rFonts w:asciiTheme="minorHAnsi" w:eastAsiaTheme="minorEastAsia" w:hAnsiTheme="minorHAnsi" w:cstheme="minorBidi"/>
          <w:b w:val="0"/>
          <w:noProof/>
          <w:sz w:val="24"/>
          <w:szCs w:val="24"/>
          <w:lang w:eastAsia="ja-JP"/>
        </w:rPr>
      </w:pPr>
      <w:r>
        <w:rPr>
          <w:noProof/>
        </w:rPr>
        <w:t>9.1.4. Bouton « Sauvegarder »</w:t>
      </w:r>
      <w:r>
        <w:rPr>
          <w:noProof/>
        </w:rPr>
        <w:tab/>
      </w:r>
      <w:r>
        <w:rPr>
          <w:noProof/>
        </w:rPr>
        <w:fldChar w:fldCharType="begin"/>
      </w:r>
      <w:r>
        <w:rPr>
          <w:noProof/>
        </w:rPr>
        <w:instrText xml:space="preserve"> PAGEREF _Toc261266261 \h </w:instrText>
      </w:r>
      <w:r>
        <w:rPr>
          <w:noProof/>
        </w:rPr>
      </w:r>
      <w:r>
        <w:rPr>
          <w:noProof/>
        </w:rPr>
        <w:fldChar w:fldCharType="separate"/>
      </w:r>
      <w:r>
        <w:rPr>
          <w:noProof/>
        </w:rPr>
        <w:t>52</w:t>
      </w:r>
      <w:r>
        <w:rPr>
          <w:noProof/>
        </w:rPr>
        <w:fldChar w:fldCharType="end"/>
      </w:r>
    </w:p>
    <w:p w14:paraId="19886750"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_Toc261266262 \h </w:instrText>
      </w:r>
      <w:r>
        <w:rPr>
          <w:noProof/>
        </w:rPr>
      </w:r>
      <w:r>
        <w:rPr>
          <w:noProof/>
        </w:rPr>
        <w:fldChar w:fldCharType="separate"/>
      </w:r>
      <w:r>
        <w:rPr>
          <w:noProof/>
        </w:rPr>
        <w:t>52</w:t>
      </w:r>
      <w:r>
        <w:rPr>
          <w:noProof/>
        </w:rPr>
        <w:fldChar w:fldCharType="end"/>
      </w:r>
    </w:p>
    <w:p w14:paraId="20F037DD" w14:textId="77777777" w:rsidR="00FA5D3E" w:rsidRDefault="00FA5D3E">
      <w:pPr>
        <w:pStyle w:val="TM3"/>
        <w:rPr>
          <w:rFonts w:asciiTheme="minorHAnsi" w:eastAsiaTheme="minorEastAsia" w:hAnsiTheme="minorHAnsi" w:cstheme="minorBidi"/>
          <w:b w:val="0"/>
          <w:noProof/>
          <w:sz w:val="24"/>
          <w:szCs w:val="24"/>
          <w:lang w:eastAsia="ja-JP"/>
        </w:rPr>
      </w:pPr>
      <w:r>
        <w:rPr>
          <w:noProof/>
        </w:rPr>
        <w:t>9.2.1. Temps avant expiration de la session</w:t>
      </w:r>
      <w:r>
        <w:rPr>
          <w:noProof/>
        </w:rPr>
        <w:tab/>
      </w:r>
      <w:r>
        <w:rPr>
          <w:noProof/>
        </w:rPr>
        <w:fldChar w:fldCharType="begin"/>
      </w:r>
      <w:r>
        <w:rPr>
          <w:noProof/>
        </w:rPr>
        <w:instrText xml:space="preserve"> PAGEREF _Toc261266263 \h </w:instrText>
      </w:r>
      <w:r>
        <w:rPr>
          <w:noProof/>
        </w:rPr>
      </w:r>
      <w:r>
        <w:rPr>
          <w:noProof/>
        </w:rPr>
        <w:fldChar w:fldCharType="separate"/>
      </w:r>
      <w:r>
        <w:rPr>
          <w:noProof/>
        </w:rPr>
        <w:t>53</w:t>
      </w:r>
      <w:r>
        <w:rPr>
          <w:noProof/>
        </w:rPr>
        <w:fldChar w:fldCharType="end"/>
      </w:r>
    </w:p>
    <w:p w14:paraId="3A9BDDEC" w14:textId="77777777" w:rsidR="00FA5D3E" w:rsidRDefault="00FA5D3E">
      <w:pPr>
        <w:pStyle w:val="TM3"/>
        <w:rPr>
          <w:rFonts w:asciiTheme="minorHAnsi" w:eastAsiaTheme="minorEastAsia" w:hAnsiTheme="minorHAnsi" w:cstheme="minorBidi"/>
          <w:b w:val="0"/>
          <w:noProof/>
          <w:sz w:val="24"/>
          <w:szCs w:val="24"/>
          <w:lang w:eastAsia="ja-JP"/>
        </w:rPr>
      </w:pPr>
      <w:r>
        <w:rPr>
          <w:noProof/>
        </w:rPr>
        <w:t>9.2.2. Authentification par mots de passe</w:t>
      </w:r>
      <w:r>
        <w:rPr>
          <w:noProof/>
        </w:rPr>
        <w:tab/>
      </w:r>
      <w:r>
        <w:rPr>
          <w:noProof/>
        </w:rPr>
        <w:fldChar w:fldCharType="begin"/>
      </w:r>
      <w:r>
        <w:rPr>
          <w:noProof/>
        </w:rPr>
        <w:instrText xml:space="preserve"> PAGEREF _Toc261266264 \h </w:instrText>
      </w:r>
      <w:r>
        <w:rPr>
          <w:noProof/>
        </w:rPr>
      </w:r>
      <w:r>
        <w:rPr>
          <w:noProof/>
        </w:rPr>
        <w:fldChar w:fldCharType="separate"/>
      </w:r>
      <w:r>
        <w:rPr>
          <w:noProof/>
        </w:rPr>
        <w:t>53</w:t>
      </w:r>
      <w:r>
        <w:rPr>
          <w:noProof/>
        </w:rPr>
        <w:fldChar w:fldCharType="end"/>
      </w:r>
    </w:p>
    <w:p w14:paraId="089D68E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9.2.2.1. Le champ « Taille minimum des mots de passe »</w:t>
      </w:r>
      <w:r>
        <w:rPr>
          <w:noProof/>
        </w:rPr>
        <w:tab/>
      </w:r>
      <w:r>
        <w:rPr>
          <w:noProof/>
        </w:rPr>
        <w:fldChar w:fldCharType="begin"/>
      </w:r>
      <w:r>
        <w:rPr>
          <w:noProof/>
        </w:rPr>
        <w:instrText xml:space="preserve"> PAGEREF _Toc261266265 \h </w:instrText>
      </w:r>
      <w:r>
        <w:rPr>
          <w:noProof/>
        </w:rPr>
      </w:r>
      <w:r>
        <w:rPr>
          <w:noProof/>
        </w:rPr>
        <w:fldChar w:fldCharType="separate"/>
      </w:r>
      <w:r>
        <w:rPr>
          <w:noProof/>
        </w:rPr>
        <w:t>53</w:t>
      </w:r>
      <w:r>
        <w:rPr>
          <w:noProof/>
        </w:rPr>
        <w:fldChar w:fldCharType="end"/>
      </w:r>
    </w:p>
    <w:p w14:paraId="19CE01F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9.2.2.2. Le champ « Complexité des mots de passe »</w:t>
      </w:r>
      <w:r>
        <w:rPr>
          <w:noProof/>
        </w:rPr>
        <w:tab/>
      </w:r>
      <w:r>
        <w:rPr>
          <w:noProof/>
        </w:rPr>
        <w:fldChar w:fldCharType="begin"/>
      </w:r>
      <w:r>
        <w:rPr>
          <w:noProof/>
        </w:rPr>
        <w:instrText xml:space="preserve"> PAGEREF _Toc261266266 \h </w:instrText>
      </w:r>
      <w:r>
        <w:rPr>
          <w:noProof/>
        </w:rPr>
      </w:r>
      <w:r>
        <w:rPr>
          <w:noProof/>
        </w:rPr>
        <w:fldChar w:fldCharType="separate"/>
      </w:r>
      <w:r>
        <w:rPr>
          <w:noProof/>
        </w:rPr>
        <w:t>54</w:t>
      </w:r>
      <w:r>
        <w:rPr>
          <w:noProof/>
        </w:rPr>
        <w:fldChar w:fldCharType="end"/>
      </w:r>
    </w:p>
    <w:p w14:paraId="0F2D51D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9.2.2.3. Le champ « Durée de vie d’un utilisateur (en mois) »</w:t>
      </w:r>
      <w:r>
        <w:rPr>
          <w:noProof/>
        </w:rPr>
        <w:tab/>
      </w:r>
      <w:r>
        <w:rPr>
          <w:noProof/>
        </w:rPr>
        <w:fldChar w:fldCharType="begin"/>
      </w:r>
      <w:r>
        <w:rPr>
          <w:noProof/>
        </w:rPr>
        <w:instrText xml:space="preserve"> PAGEREF _Toc261266267 \h </w:instrText>
      </w:r>
      <w:r>
        <w:rPr>
          <w:noProof/>
        </w:rPr>
      </w:r>
      <w:r>
        <w:rPr>
          <w:noProof/>
        </w:rPr>
        <w:fldChar w:fldCharType="separate"/>
      </w:r>
      <w:r>
        <w:rPr>
          <w:noProof/>
        </w:rPr>
        <w:t>54</w:t>
      </w:r>
      <w:r>
        <w:rPr>
          <w:noProof/>
        </w:rPr>
        <w:fldChar w:fldCharType="end"/>
      </w:r>
    </w:p>
    <w:p w14:paraId="58A9966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9.2.2.4. Le champ « Nombre de tentative maximum »</w:t>
      </w:r>
      <w:r>
        <w:rPr>
          <w:noProof/>
        </w:rPr>
        <w:tab/>
      </w:r>
      <w:r>
        <w:rPr>
          <w:noProof/>
        </w:rPr>
        <w:fldChar w:fldCharType="begin"/>
      </w:r>
      <w:r>
        <w:rPr>
          <w:noProof/>
        </w:rPr>
        <w:instrText xml:space="preserve"> PAGEREF _Toc261266268 \h </w:instrText>
      </w:r>
      <w:r>
        <w:rPr>
          <w:noProof/>
        </w:rPr>
      </w:r>
      <w:r>
        <w:rPr>
          <w:noProof/>
        </w:rPr>
        <w:fldChar w:fldCharType="separate"/>
      </w:r>
      <w:r>
        <w:rPr>
          <w:noProof/>
        </w:rPr>
        <w:t>54</w:t>
      </w:r>
      <w:r>
        <w:rPr>
          <w:noProof/>
        </w:rPr>
        <w:fldChar w:fldCharType="end"/>
      </w:r>
    </w:p>
    <w:p w14:paraId="7CFB931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9.2.2.5. Le champ « Mot de passe par défaut »</w:t>
      </w:r>
      <w:r>
        <w:rPr>
          <w:noProof/>
        </w:rPr>
        <w:tab/>
      </w:r>
      <w:r>
        <w:rPr>
          <w:noProof/>
        </w:rPr>
        <w:fldChar w:fldCharType="begin"/>
      </w:r>
      <w:r>
        <w:rPr>
          <w:noProof/>
        </w:rPr>
        <w:instrText xml:space="preserve"> PAGEREF _Toc261266269 \h </w:instrText>
      </w:r>
      <w:r>
        <w:rPr>
          <w:noProof/>
        </w:rPr>
      </w:r>
      <w:r>
        <w:rPr>
          <w:noProof/>
        </w:rPr>
        <w:fldChar w:fldCharType="separate"/>
      </w:r>
      <w:r>
        <w:rPr>
          <w:noProof/>
        </w:rPr>
        <w:t>54</w:t>
      </w:r>
      <w:r>
        <w:rPr>
          <w:noProof/>
        </w:rPr>
        <w:fldChar w:fldCharType="end"/>
      </w:r>
    </w:p>
    <w:p w14:paraId="5A475AA8" w14:textId="77777777" w:rsidR="00FA5D3E" w:rsidRDefault="00FA5D3E">
      <w:pPr>
        <w:pStyle w:val="TM3"/>
        <w:rPr>
          <w:rFonts w:asciiTheme="minorHAnsi" w:eastAsiaTheme="minorEastAsia" w:hAnsiTheme="minorHAnsi" w:cstheme="minorBidi"/>
          <w:b w:val="0"/>
          <w:noProof/>
          <w:sz w:val="24"/>
          <w:szCs w:val="24"/>
          <w:lang w:eastAsia="ja-JP"/>
        </w:rPr>
      </w:pPr>
      <w:r>
        <w:rPr>
          <w:noProof/>
        </w:rPr>
        <w:t>9.2.3. Authentification par Radius</w:t>
      </w:r>
      <w:r>
        <w:rPr>
          <w:noProof/>
        </w:rPr>
        <w:tab/>
      </w:r>
      <w:r>
        <w:rPr>
          <w:noProof/>
        </w:rPr>
        <w:fldChar w:fldCharType="begin"/>
      </w:r>
      <w:r>
        <w:rPr>
          <w:noProof/>
        </w:rPr>
        <w:instrText xml:space="preserve"> PAGEREF _Toc261266270 \h </w:instrText>
      </w:r>
      <w:r>
        <w:rPr>
          <w:noProof/>
        </w:rPr>
      </w:r>
      <w:r>
        <w:rPr>
          <w:noProof/>
        </w:rPr>
        <w:fldChar w:fldCharType="separate"/>
      </w:r>
      <w:r>
        <w:rPr>
          <w:noProof/>
        </w:rPr>
        <w:t>54</w:t>
      </w:r>
      <w:r>
        <w:rPr>
          <w:noProof/>
        </w:rPr>
        <w:fldChar w:fldCharType="end"/>
      </w:r>
    </w:p>
    <w:p w14:paraId="7E6DD5F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9.2.3.1. Adresse IP du serveur Radius</w:t>
      </w:r>
      <w:r>
        <w:rPr>
          <w:noProof/>
        </w:rPr>
        <w:tab/>
      </w:r>
      <w:r>
        <w:rPr>
          <w:noProof/>
        </w:rPr>
        <w:fldChar w:fldCharType="begin"/>
      </w:r>
      <w:r>
        <w:rPr>
          <w:noProof/>
        </w:rPr>
        <w:instrText xml:space="preserve"> PAGEREF _Toc261266271 \h </w:instrText>
      </w:r>
      <w:r>
        <w:rPr>
          <w:noProof/>
        </w:rPr>
      </w:r>
      <w:r>
        <w:rPr>
          <w:noProof/>
        </w:rPr>
        <w:fldChar w:fldCharType="separate"/>
      </w:r>
      <w:r>
        <w:rPr>
          <w:noProof/>
        </w:rPr>
        <w:t>54</w:t>
      </w:r>
      <w:r>
        <w:rPr>
          <w:noProof/>
        </w:rPr>
        <w:fldChar w:fldCharType="end"/>
      </w:r>
    </w:p>
    <w:p w14:paraId="56B5628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9.2.3.2. Port d'authentification du serveur Radius</w:t>
      </w:r>
      <w:r>
        <w:rPr>
          <w:noProof/>
        </w:rPr>
        <w:tab/>
      </w:r>
      <w:r>
        <w:rPr>
          <w:noProof/>
        </w:rPr>
        <w:fldChar w:fldCharType="begin"/>
      </w:r>
      <w:r>
        <w:rPr>
          <w:noProof/>
        </w:rPr>
        <w:instrText xml:space="preserve"> PAGEREF _Toc261266272 \h </w:instrText>
      </w:r>
      <w:r>
        <w:rPr>
          <w:noProof/>
        </w:rPr>
      </w:r>
      <w:r>
        <w:rPr>
          <w:noProof/>
        </w:rPr>
        <w:fldChar w:fldCharType="separate"/>
      </w:r>
      <w:r>
        <w:rPr>
          <w:noProof/>
        </w:rPr>
        <w:t>54</w:t>
      </w:r>
      <w:r>
        <w:rPr>
          <w:noProof/>
        </w:rPr>
        <w:fldChar w:fldCharType="end"/>
      </w:r>
    </w:p>
    <w:p w14:paraId="0790D4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9.2.3.3. Port d'accounting du serveur Radius</w:t>
      </w:r>
      <w:r>
        <w:rPr>
          <w:noProof/>
        </w:rPr>
        <w:tab/>
      </w:r>
      <w:r>
        <w:rPr>
          <w:noProof/>
        </w:rPr>
        <w:fldChar w:fldCharType="begin"/>
      </w:r>
      <w:r>
        <w:rPr>
          <w:noProof/>
        </w:rPr>
        <w:instrText xml:space="preserve"> PAGEREF _Toc261266273 \h </w:instrText>
      </w:r>
      <w:r>
        <w:rPr>
          <w:noProof/>
        </w:rPr>
      </w:r>
      <w:r>
        <w:rPr>
          <w:noProof/>
        </w:rPr>
        <w:fldChar w:fldCharType="separate"/>
      </w:r>
      <w:r>
        <w:rPr>
          <w:noProof/>
        </w:rPr>
        <w:t>54</w:t>
      </w:r>
      <w:r>
        <w:rPr>
          <w:noProof/>
        </w:rPr>
        <w:fldChar w:fldCharType="end"/>
      </w:r>
    </w:p>
    <w:p w14:paraId="5A3C5E5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9.2.3.4. Secret partagé de Radius</w:t>
      </w:r>
      <w:r>
        <w:rPr>
          <w:noProof/>
        </w:rPr>
        <w:tab/>
      </w:r>
      <w:r>
        <w:rPr>
          <w:noProof/>
        </w:rPr>
        <w:fldChar w:fldCharType="begin"/>
      </w:r>
      <w:r>
        <w:rPr>
          <w:noProof/>
        </w:rPr>
        <w:instrText xml:space="preserve"> PAGEREF _Toc261266274 \h </w:instrText>
      </w:r>
      <w:r>
        <w:rPr>
          <w:noProof/>
        </w:rPr>
      </w:r>
      <w:r>
        <w:rPr>
          <w:noProof/>
        </w:rPr>
        <w:fldChar w:fldCharType="separate"/>
      </w:r>
      <w:r>
        <w:rPr>
          <w:noProof/>
        </w:rPr>
        <w:t>55</w:t>
      </w:r>
      <w:r>
        <w:rPr>
          <w:noProof/>
        </w:rPr>
        <w:fldChar w:fldCharType="end"/>
      </w:r>
    </w:p>
    <w:p w14:paraId="58FD34B5"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9.2.4. Authentification par LDAP</w:t>
      </w:r>
      <w:r>
        <w:rPr>
          <w:noProof/>
        </w:rPr>
        <w:tab/>
      </w:r>
      <w:r>
        <w:rPr>
          <w:noProof/>
        </w:rPr>
        <w:fldChar w:fldCharType="begin"/>
      </w:r>
      <w:r>
        <w:rPr>
          <w:noProof/>
        </w:rPr>
        <w:instrText xml:space="preserve"> PAGEREF _Toc261266275 \h </w:instrText>
      </w:r>
      <w:r>
        <w:rPr>
          <w:noProof/>
        </w:rPr>
      </w:r>
      <w:r>
        <w:rPr>
          <w:noProof/>
        </w:rPr>
        <w:fldChar w:fldCharType="separate"/>
      </w:r>
      <w:r>
        <w:rPr>
          <w:noProof/>
        </w:rPr>
        <w:t>55</w:t>
      </w:r>
      <w:r>
        <w:rPr>
          <w:noProof/>
        </w:rPr>
        <w:fldChar w:fldCharType="end"/>
      </w:r>
    </w:p>
    <w:p w14:paraId="04DBE79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9.2.4.1. Adresse IP du serveur Radius</w:t>
      </w:r>
      <w:r>
        <w:rPr>
          <w:noProof/>
        </w:rPr>
        <w:tab/>
      </w:r>
      <w:r>
        <w:rPr>
          <w:noProof/>
        </w:rPr>
        <w:fldChar w:fldCharType="begin"/>
      </w:r>
      <w:r>
        <w:rPr>
          <w:noProof/>
        </w:rPr>
        <w:instrText xml:space="preserve"> PAGEREF _Toc261266276 \h </w:instrText>
      </w:r>
      <w:r>
        <w:rPr>
          <w:noProof/>
        </w:rPr>
      </w:r>
      <w:r>
        <w:rPr>
          <w:noProof/>
        </w:rPr>
        <w:fldChar w:fldCharType="separate"/>
      </w:r>
      <w:r>
        <w:rPr>
          <w:noProof/>
        </w:rPr>
        <w:t>55</w:t>
      </w:r>
      <w:r>
        <w:rPr>
          <w:noProof/>
        </w:rPr>
        <w:fldChar w:fldCharType="end"/>
      </w:r>
    </w:p>
    <w:p w14:paraId="034F30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9.2.4.2. Port du serveur Radius</w:t>
      </w:r>
      <w:r>
        <w:rPr>
          <w:noProof/>
        </w:rPr>
        <w:tab/>
      </w:r>
      <w:r>
        <w:rPr>
          <w:noProof/>
        </w:rPr>
        <w:fldChar w:fldCharType="begin"/>
      </w:r>
      <w:r>
        <w:rPr>
          <w:noProof/>
        </w:rPr>
        <w:instrText xml:space="preserve"> PAGEREF _Toc261266277 \h </w:instrText>
      </w:r>
      <w:r>
        <w:rPr>
          <w:noProof/>
        </w:rPr>
      </w:r>
      <w:r>
        <w:rPr>
          <w:noProof/>
        </w:rPr>
        <w:fldChar w:fldCharType="separate"/>
      </w:r>
      <w:r>
        <w:rPr>
          <w:noProof/>
        </w:rPr>
        <w:t>55</w:t>
      </w:r>
      <w:r>
        <w:rPr>
          <w:noProof/>
        </w:rPr>
        <w:fldChar w:fldCharType="end"/>
      </w:r>
    </w:p>
    <w:p w14:paraId="100BC4A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9.2.4.3. Version du protocole LDAP</w:t>
      </w:r>
      <w:r>
        <w:rPr>
          <w:noProof/>
        </w:rPr>
        <w:tab/>
      </w:r>
      <w:r>
        <w:rPr>
          <w:noProof/>
        </w:rPr>
        <w:fldChar w:fldCharType="begin"/>
      </w:r>
      <w:r>
        <w:rPr>
          <w:noProof/>
        </w:rPr>
        <w:instrText xml:space="preserve"> PAGEREF _Toc261266278 \h </w:instrText>
      </w:r>
      <w:r>
        <w:rPr>
          <w:noProof/>
        </w:rPr>
      </w:r>
      <w:r>
        <w:rPr>
          <w:noProof/>
        </w:rPr>
        <w:fldChar w:fldCharType="separate"/>
      </w:r>
      <w:r>
        <w:rPr>
          <w:noProof/>
        </w:rPr>
        <w:t>55</w:t>
      </w:r>
      <w:r>
        <w:rPr>
          <w:noProof/>
        </w:rPr>
        <w:fldChar w:fldCharType="end"/>
      </w:r>
    </w:p>
    <w:p w14:paraId="2E84FA8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9.2.4.4. Organisation du LDAP</w:t>
      </w:r>
      <w:r>
        <w:rPr>
          <w:noProof/>
        </w:rPr>
        <w:tab/>
      </w:r>
      <w:r>
        <w:rPr>
          <w:noProof/>
        </w:rPr>
        <w:fldChar w:fldCharType="begin"/>
      </w:r>
      <w:r>
        <w:rPr>
          <w:noProof/>
        </w:rPr>
        <w:instrText xml:space="preserve"> PAGEREF _Toc261266279 \h </w:instrText>
      </w:r>
      <w:r>
        <w:rPr>
          <w:noProof/>
        </w:rPr>
      </w:r>
      <w:r>
        <w:rPr>
          <w:noProof/>
        </w:rPr>
        <w:fldChar w:fldCharType="separate"/>
      </w:r>
      <w:r>
        <w:rPr>
          <w:noProof/>
        </w:rPr>
        <w:t>55</w:t>
      </w:r>
      <w:r>
        <w:rPr>
          <w:noProof/>
        </w:rPr>
        <w:fldChar w:fldCharType="end"/>
      </w:r>
    </w:p>
    <w:p w14:paraId="3E8C5AD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9.2.4.5. Préfixe RDN LDAP</w:t>
      </w:r>
      <w:r>
        <w:rPr>
          <w:noProof/>
        </w:rPr>
        <w:tab/>
      </w:r>
      <w:r>
        <w:rPr>
          <w:noProof/>
        </w:rPr>
        <w:fldChar w:fldCharType="begin"/>
      </w:r>
      <w:r>
        <w:rPr>
          <w:noProof/>
        </w:rPr>
        <w:instrText xml:space="preserve"> PAGEREF _Toc261266280 \h </w:instrText>
      </w:r>
      <w:r>
        <w:rPr>
          <w:noProof/>
        </w:rPr>
      </w:r>
      <w:r>
        <w:rPr>
          <w:noProof/>
        </w:rPr>
        <w:fldChar w:fldCharType="separate"/>
      </w:r>
      <w:r>
        <w:rPr>
          <w:noProof/>
        </w:rPr>
        <w:t>55</w:t>
      </w:r>
      <w:r>
        <w:rPr>
          <w:noProof/>
        </w:rPr>
        <w:fldChar w:fldCharType="end"/>
      </w:r>
    </w:p>
    <w:p w14:paraId="2986F594"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61122D">
        <w:rPr>
          <w:b w:val="0"/>
          <w:noProof/>
          <w:color w:val="9EC630"/>
        </w:rPr>
        <w:t>Secret</w:t>
      </w:r>
      <w:r w:rsidRPr="0061122D">
        <w:rPr>
          <w:b w:val="0"/>
          <w:noProof/>
          <w:color w:val="568EB6"/>
        </w:rPr>
        <w:t>Server</w:t>
      </w:r>
      <w:r>
        <w:rPr>
          <w:noProof/>
        </w:rPr>
        <w:t> »</w:t>
      </w:r>
      <w:r>
        <w:rPr>
          <w:noProof/>
        </w:rPr>
        <w:tab/>
      </w:r>
      <w:r>
        <w:rPr>
          <w:noProof/>
        </w:rPr>
        <w:fldChar w:fldCharType="begin"/>
      </w:r>
      <w:r>
        <w:rPr>
          <w:noProof/>
        </w:rPr>
        <w:instrText xml:space="preserve"> PAGEREF _Toc261266281 \h </w:instrText>
      </w:r>
      <w:r>
        <w:rPr>
          <w:noProof/>
        </w:rPr>
      </w:r>
      <w:r>
        <w:rPr>
          <w:noProof/>
        </w:rPr>
        <w:fldChar w:fldCharType="separate"/>
      </w:r>
      <w:r>
        <w:rPr>
          <w:noProof/>
        </w:rPr>
        <w:t>55</w:t>
      </w:r>
      <w:r>
        <w:rPr>
          <w:noProof/>
        </w:rPr>
        <w:fldChar w:fldCharType="end"/>
      </w:r>
    </w:p>
    <w:p w14:paraId="3987FD11" w14:textId="77777777" w:rsidR="00FA5D3E" w:rsidRDefault="00FA5D3E">
      <w:pPr>
        <w:pStyle w:val="TM3"/>
        <w:rPr>
          <w:rFonts w:asciiTheme="minorHAnsi" w:eastAsiaTheme="minorEastAsia" w:hAnsiTheme="minorHAnsi" w:cstheme="minorBidi"/>
          <w:b w:val="0"/>
          <w:noProof/>
          <w:sz w:val="24"/>
          <w:szCs w:val="24"/>
          <w:lang w:eastAsia="ja-JP"/>
        </w:rPr>
      </w:pPr>
      <w:r>
        <w:rPr>
          <w:noProof/>
        </w:rPr>
        <w:t>9.3.1. Démarrer le « </w:t>
      </w:r>
      <w:r w:rsidRPr="0061122D">
        <w:rPr>
          <w:noProof/>
          <w:color w:val="9EC630"/>
        </w:rPr>
        <w:t>Secret</w:t>
      </w:r>
      <w:r w:rsidRPr="0061122D">
        <w:rPr>
          <w:noProof/>
          <w:color w:val="568EB6"/>
        </w:rPr>
        <w:t>Server</w:t>
      </w:r>
      <w:r>
        <w:rPr>
          <w:noProof/>
        </w:rPr>
        <w:t> »</w:t>
      </w:r>
      <w:r>
        <w:rPr>
          <w:noProof/>
        </w:rPr>
        <w:tab/>
      </w:r>
      <w:r>
        <w:rPr>
          <w:noProof/>
        </w:rPr>
        <w:fldChar w:fldCharType="begin"/>
      </w:r>
      <w:r>
        <w:rPr>
          <w:noProof/>
        </w:rPr>
        <w:instrText xml:space="preserve"> PAGEREF _Toc261266282 \h </w:instrText>
      </w:r>
      <w:r>
        <w:rPr>
          <w:noProof/>
        </w:rPr>
      </w:r>
      <w:r>
        <w:rPr>
          <w:noProof/>
        </w:rPr>
        <w:fldChar w:fldCharType="separate"/>
      </w:r>
      <w:r>
        <w:rPr>
          <w:noProof/>
        </w:rPr>
        <w:t>56</w:t>
      </w:r>
      <w:r>
        <w:rPr>
          <w:noProof/>
        </w:rPr>
        <w:fldChar w:fldCharType="end"/>
      </w:r>
    </w:p>
    <w:p w14:paraId="310447E6" w14:textId="77777777" w:rsidR="00FA5D3E" w:rsidRDefault="00FA5D3E">
      <w:pPr>
        <w:pStyle w:val="TM3"/>
        <w:rPr>
          <w:rFonts w:asciiTheme="minorHAnsi" w:eastAsiaTheme="minorEastAsia" w:hAnsiTheme="minorHAnsi" w:cstheme="minorBidi"/>
          <w:b w:val="0"/>
          <w:noProof/>
          <w:sz w:val="24"/>
          <w:szCs w:val="24"/>
          <w:lang w:eastAsia="ja-JP"/>
        </w:rPr>
      </w:pPr>
      <w:r>
        <w:rPr>
          <w:noProof/>
        </w:rPr>
        <w:t>9.3.2. Champ « Utiliser le SecretServer »</w:t>
      </w:r>
      <w:r>
        <w:rPr>
          <w:noProof/>
        </w:rPr>
        <w:tab/>
      </w:r>
      <w:r>
        <w:rPr>
          <w:noProof/>
        </w:rPr>
        <w:fldChar w:fldCharType="begin"/>
      </w:r>
      <w:r>
        <w:rPr>
          <w:noProof/>
        </w:rPr>
        <w:instrText xml:space="preserve"> PAGEREF _Toc261266283 \h </w:instrText>
      </w:r>
      <w:r>
        <w:rPr>
          <w:noProof/>
        </w:rPr>
      </w:r>
      <w:r>
        <w:rPr>
          <w:noProof/>
        </w:rPr>
        <w:fldChar w:fldCharType="separate"/>
      </w:r>
      <w:r>
        <w:rPr>
          <w:noProof/>
        </w:rPr>
        <w:t>56</w:t>
      </w:r>
      <w:r>
        <w:rPr>
          <w:noProof/>
        </w:rPr>
        <w:fldChar w:fldCharType="end"/>
      </w:r>
    </w:p>
    <w:p w14:paraId="0C470A6A" w14:textId="77777777" w:rsidR="00FA5D3E" w:rsidRDefault="00FA5D3E">
      <w:pPr>
        <w:pStyle w:val="TM3"/>
        <w:rPr>
          <w:rFonts w:asciiTheme="minorHAnsi" w:eastAsiaTheme="minorEastAsia" w:hAnsiTheme="minorHAnsi" w:cstheme="minorBidi"/>
          <w:b w:val="0"/>
          <w:noProof/>
          <w:sz w:val="24"/>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_Toc261266284 \h </w:instrText>
      </w:r>
      <w:r>
        <w:rPr>
          <w:noProof/>
        </w:rPr>
      </w:r>
      <w:r>
        <w:rPr>
          <w:noProof/>
        </w:rPr>
        <w:fldChar w:fldCharType="separate"/>
      </w:r>
      <w:r>
        <w:rPr>
          <w:noProof/>
        </w:rPr>
        <w:t>57</w:t>
      </w:r>
      <w:r>
        <w:rPr>
          <w:noProof/>
        </w:rPr>
        <w:fldChar w:fldCharType="end"/>
      </w:r>
    </w:p>
    <w:p w14:paraId="1C673F6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9.3.3.1. Clé Opérateur</w:t>
      </w:r>
      <w:r>
        <w:rPr>
          <w:noProof/>
        </w:rPr>
        <w:tab/>
      </w:r>
      <w:r>
        <w:rPr>
          <w:noProof/>
        </w:rPr>
        <w:fldChar w:fldCharType="begin"/>
      </w:r>
      <w:r>
        <w:rPr>
          <w:noProof/>
        </w:rPr>
        <w:instrText xml:space="preserve"> PAGEREF _Toc261266285 \h </w:instrText>
      </w:r>
      <w:r>
        <w:rPr>
          <w:noProof/>
        </w:rPr>
      </w:r>
      <w:r>
        <w:rPr>
          <w:noProof/>
        </w:rPr>
        <w:fldChar w:fldCharType="separate"/>
      </w:r>
      <w:r>
        <w:rPr>
          <w:noProof/>
        </w:rPr>
        <w:t>57</w:t>
      </w:r>
      <w:r>
        <w:rPr>
          <w:noProof/>
        </w:rPr>
        <w:fldChar w:fldCharType="end"/>
      </w:r>
    </w:p>
    <w:p w14:paraId="3FF8236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9.3.3.2. Clé Mère</w:t>
      </w:r>
      <w:r>
        <w:rPr>
          <w:noProof/>
        </w:rPr>
        <w:tab/>
      </w:r>
      <w:r>
        <w:rPr>
          <w:noProof/>
        </w:rPr>
        <w:fldChar w:fldCharType="begin"/>
      </w:r>
      <w:r>
        <w:rPr>
          <w:noProof/>
        </w:rPr>
        <w:instrText xml:space="preserve"> PAGEREF _Toc261266286 \h </w:instrText>
      </w:r>
      <w:r>
        <w:rPr>
          <w:noProof/>
        </w:rPr>
      </w:r>
      <w:r>
        <w:rPr>
          <w:noProof/>
        </w:rPr>
        <w:fldChar w:fldCharType="separate"/>
      </w:r>
      <w:r>
        <w:rPr>
          <w:noProof/>
        </w:rPr>
        <w:t>57</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61266062"/>
      <w:r>
        <w:lastRenderedPageBreak/>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61266063"/>
      <w:r>
        <w:t>Pré-requis</w:t>
      </w:r>
      <w:bookmarkEnd w:id="2"/>
    </w:p>
    <w:p w14:paraId="52DBE21A" w14:textId="77777777" w:rsidR="00FE3CC0" w:rsidRDefault="00FE3CC0" w:rsidP="003E1044">
      <w:r>
        <w:t>Le mode opératoire décrit ci-dessous ne vaut que si l</w:t>
      </w:r>
      <w:r w:rsidR="00BA5CD7">
        <w:t xml:space="preserve">’outil </w:t>
      </w:r>
      <w:r w:rsidR="003E1044">
        <w:t>« </w:t>
      </w:r>
      <w:proofErr w:type="spellStart"/>
      <w:r w:rsidR="00BA5CD7" w:rsidRPr="00B008E4">
        <w:rPr>
          <w:b/>
          <w:color w:val="9EC630"/>
        </w:rPr>
        <w:t>Secret</w:t>
      </w:r>
      <w:r w:rsidR="00BA5CD7" w:rsidRPr="00B008E4">
        <w:rPr>
          <w:b/>
          <w:color w:val="568EB6"/>
          <w:szCs w:val="20"/>
        </w:rPr>
        <w:t>Manager</w:t>
      </w:r>
      <w:proofErr w:type="spellEnd"/>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F96D10">
        <w:t>DR01</w:t>
      </w:r>
      <w:r>
        <w:fldChar w:fldCharType="end"/>
      </w:r>
      <w:r>
        <w:t>) fournit dans le package d’installation.</w:t>
      </w:r>
    </w:p>
    <w:p w14:paraId="587DD0F7" w14:textId="77777777" w:rsidR="00A31F8C" w:rsidRDefault="00A31F8C" w:rsidP="003E1044">
      <w:r>
        <w:t>De plus, il est vivement recommandé d’utiliser le « </w:t>
      </w:r>
      <w:proofErr w:type="spellStart"/>
      <w:r w:rsidRPr="00B008E4">
        <w:rPr>
          <w:b/>
          <w:color w:val="9EC630"/>
        </w:rPr>
        <w:t>Secret</w:t>
      </w:r>
      <w:r w:rsidRPr="00B008E4">
        <w:rPr>
          <w:b/>
          <w:color w:val="568EB6"/>
          <w:szCs w:val="20"/>
        </w:rPr>
        <w:t>Manager</w:t>
      </w:r>
      <w:proofErr w:type="spellEnd"/>
      <w:r>
        <w:t> » avec le « </w:t>
      </w:r>
      <w:proofErr w:type="spellStart"/>
      <w:r w:rsidRPr="00B008E4">
        <w:rPr>
          <w:b/>
          <w:color w:val="9EC630"/>
        </w:rPr>
        <w:t>Secret</w:t>
      </w:r>
      <w:r>
        <w:rPr>
          <w:b/>
          <w:color w:val="568EB6"/>
          <w:szCs w:val="20"/>
        </w:rPr>
        <w:t>Serv</w:t>
      </w:r>
      <w:r w:rsidRPr="00B008E4">
        <w:rPr>
          <w:b/>
          <w:color w:val="568EB6"/>
          <w:szCs w:val="20"/>
        </w:rPr>
        <w:t>er</w:t>
      </w:r>
      <w:proofErr w:type="spellEnd"/>
      <w:r>
        <w:t> » afin de sécuriser au maximum votre clé de chiffrement en base de données (dite Clé Mère).</w:t>
      </w:r>
    </w:p>
    <w:p w14:paraId="68591F59" w14:textId="3E148E72" w:rsidR="00B04779" w:rsidRDefault="00B04779" w:rsidP="00B04779">
      <w:pPr>
        <w:pStyle w:val="Titre1"/>
      </w:pPr>
      <w:bookmarkStart w:id="3" w:name="_Toc261266064"/>
      <w:r>
        <w:t>Fonctionnement global</w:t>
      </w:r>
      <w:bookmarkEnd w:id="3"/>
    </w:p>
    <w:p w14:paraId="35A98195" w14:textId="7AB0BBB2" w:rsidR="00B04779" w:rsidRPr="00B04779" w:rsidRDefault="00B04779" w:rsidP="00B04779">
      <w:r>
        <w:t>Le « </w:t>
      </w:r>
      <w:proofErr w:type="spellStart"/>
      <w:r w:rsidRPr="00B008E4">
        <w:rPr>
          <w:b/>
          <w:color w:val="9EC630"/>
        </w:rPr>
        <w:t>Secret</w:t>
      </w:r>
      <w:r w:rsidRPr="00B008E4">
        <w:rPr>
          <w:b/>
          <w:color w:val="568EB6"/>
          <w:szCs w:val="20"/>
        </w:rPr>
        <w:t>Manager</w:t>
      </w:r>
      <w:proofErr w:type="spellEnd"/>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6E14936">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61266065"/>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1E26D9CD" w:rsidR="00D176BC" w:rsidRDefault="00D176BC" w:rsidP="00D176BC">
      <w:r>
        <w:t>Commencez par une connexion locale à votre serveur. Pour ce faire, utilisez votre navigateur e</w:t>
      </w:r>
      <w:del w:id="5" w:author="David Roelandt" w:date="2014-05-14T11:40:00Z">
        <w:r w:rsidDel="00F924C7">
          <w:delText>s</w:delText>
        </w:r>
      </w:del>
      <w:r>
        <w:t>t tapez :</w:t>
      </w:r>
    </w:p>
    <w:p w14:paraId="7777BBAA" w14:textId="1C23B37D" w:rsidR="00D176BC" w:rsidRDefault="00D176BC" w:rsidP="00D176BC">
      <w:pPr>
        <w:pStyle w:val="Blocdecommandes"/>
      </w:pPr>
      <w:commentRangeStart w:id="6"/>
      <w:r>
        <w:t>http</w:t>
      </w:r>
      <w:r w:rsidR="003F701D">
        <w:t>s</w:t>
      </w:r>
      <w:r>
        <w:t>://</w:t>
      </w:r>
      <w:r w:rsidR="003F701D">
        <w:t>10.192.120.1/</w:t>
      </w:r>
      <w:commentRangeEnd w:id="6"/>
      <w:r w:rsidR="00F924C7">
        <w:rPr>
          <w:rStyle w:val="Marquedecommentaire"/>
          <w:rFonts w:ascii="Arial" w:hAnsi="Arial"/>
        </w:rPr>
        <w:commentReference w:id="6"/>
      </w:r>
    </w:p>
    <w:p w14:paraId="47677027" w14:textId="77777777" w:rsidR="00D176BC" w:rsidRDefault="00D176BC" w:rsidP="00D176BC">
      <w:r>
        <w:t>Vous devriez obtenir l’écran ci-dessous :</w:t>
      </w:r>
    </w:p>
    <w:p w14:paraId="66466AB2" w14:textId="3F1D6CDC" w:rsidR="00D176BC" w:rsidRDefault="008606C7" w:rsidP="00F924C7">
      <w:pPr>
        <w:jc w:val="center"/>
        <w:pPrChange w:id="7" w:author="David Roelandt" w:date="2014-05-14T11:42:00Z">
          <w:pPr/>
        </w:pPrChange>
      </w:pPr>
      <w:r>
        <w:rPr>
          <w:noProof/>
        </w:rPr>
        <w:lastRenderedPageBreak/>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0CC438FA" w:rsidR="00460789" w:rsidRDefault="005C61D1" w:rsidP="00D176BC">
      <w:r>
        <w:t>Si vous venez d’installer l’outil, il n’existe qu</w:t>
      </w:r>
      <w:ins w:id="8" w:author="David Roelandt" w:date="2014-05-14T11:41:00Z">
        <w:r w:rsidR="00F924C7">
          <w:t>’un</w:t>
        </w:r>
      </w:ins>
      <w:del w:id="9" w:author="David Roelandt" w:date="2014-05-14T11:41:00Z">
        <w:r w:rsidDel="00F924C7">
          <w:delText>e</w:delText>
        </w:r>
      </w:del>
      <w:r>
        <w:t xml:space="preserve"> seul utilisateur par défaut.</w:t>
      </w:r>
    </w:p>
    <w:p w14:paraId="3AD8F5C3" w14:textId="77777777" w:rsidR="005C61D1" w:rsidRDefault="005C61D1" w:rsidP="00D176BC">
      <w:r>
        <w:t>Cet utilisateur est l’utilisateur « </w:t>
      </w:r>
      <w:proofErr w:type="spellStart"/>
      <w:r w:rsidRPr="0035007C">
        <w:rPr>
          <w:rFonts w:ascii="Courier New" w:hAnsi="Courier New" w:cs="Courier New"/>
        </w:rPr>
        <w:t>root</w:t>
      </w:r>
      <w:proofErr w:type="spellEnd"/>
      <w:r>
        <w:t> », son mot de passe par défaut est « </w:t>
      </w:r>
      <w:proofErr w:type="spellStart"/>
      <w:r w:rsidRPr="0035007C">
        <w:rPr>
          <w:rFonts w:ascii="Courier New" w:hAnsi="Courier New" w:cs="Courier New"/>
        </w:rPr>
        <w:t>Welcome</w:t>
      </w:r>
      <w:proofErr w:type="spellEnd"/>
      <w:r w:rsidRPr="0035007C">
        <w:rPr>
          <w:rFonts w:ascii="Courier New" w:hAnsi="Courier New" w:cs="Courier New"/>
        </w:rPr>
        <w:t>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proofErr w:type="spellStart"/>
      <w:r w:rsidRPr="00B008E4">
        <w:rPr>
          <w:b/>
          <w:color w:val="9EC630"/>
        </w:rPr>
        <w:t>Secret</w:t>
      </w:r>
      <w:r w:rsidRPr="00B008E4">
        <w:rPr>
          <w:b/>
          <w:color w:val="568EB6"/>
          <w:szCs w:val="20"/>
        </w:rPr>
        <w:t>Manager</w:t>
      </w:r>
      <w:proofErr w:type="spellEnd"/>
      <w:r>
        <w:t> » en « Production ».</w:t>
      </w:r>
    </w:p>
    <w:p w14:paraId="635AB722" w14:textId="77777777" w:rsidR="00F03381" w:rsidRDefault="00F03381" w:rsidP="00F03381">
      <w:pPr>
        <w:pStyle w:val="Remarque"/>
      </w:pPr>
      <w:r w:rsidRPr="00F03381">
        <w:rPr>
          <w:b/>
        </w:rPr>
        <w:t>Remarque :</w:t>
      </w:r>
      <w:r>
        <w:t xml:space="preserve"> « </w:t>
      </w:r>
      <w:proofErr w:type="spellStart"/>
      <w:r w:rsidRPr="00B008E4">
        <w:rPr>
          <w:b/>
          <w:color w:val="9EC630"/>
        </w:rPr>
        <w:t>Secret</w:t>
      </w:r>
      <w:r w:rsidRPr="00B008E4">
        <w:rPr>
          <w:b/>
          <w:color w:val="568EB6"/>
          <w:szCs w:val="20"/>
        </w:rPr>
        <w:t>Manager</w:t>
      </w:r>
      <w:proofErr w:type="spellEnd"/>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F924C7">
      <w:pPr>
        <w:jc w:val="center"/>
        <w:pPrChange w:id="10" w:author="David Roelandt" w:date="2014-05-14T11:42:00Z">
          <w:pPr/>
        </w:pPrChange>
      </w:pPr>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258D67D8" w14:textId="77777777" w:rsidR="006E2D95" w:rsidRDefault="006E2D95">
      <w:pPr>
        <w:spacing w:before="0"/>
        <w:jc w:val="left"/>
        <w:rPr>
          <w:ins w:id="11" w:author="David Roelandt" w:date="2014-05-14T11:50:00Z"/>
        </w:rPr>
      </w:pPr>
      <w:ins w:id="12" w:author="David Roelandt" w:date="2014-05-14T11:50:00Z">
        <w:r>
          <w:br w:type="page"/>
        </w:r>
      </w:ins>
    </w:p>
    <w:p w14:paraId="3F410754" w14:textId="56B2D475" w:rsidR="008606C7" w:rsidRDefault="008606C7" w:rsidP="00D176BC">
      <w:r>
        <w:lastRenderedPageBreak/>
        <w:t>Un autre utilisateur pourrait avoir une vue différente sur ces données comme ci-dessous :</w:t>
      </w:r>
    </w:p>
    <w:p w14:paraId="11D5E9B0" w14:textId="2CF8B34A" w:rsidR="008606C7" w:rsidRDefault="008606C7" w:rsidP="00F924C7">
      <w:pPr>
        <w:jc w:val="center"/>
        <w:pPrChange w:id="13" w:author="David Roelandt" w:date="2014-05-14T11:42:00Z">
          <w:pPr/>
        </w:pPrChange>
      </w:pPr>
      <w:r>
        <w:rPr>
          <w:noProof/>
        </w:rPr>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14" w:name="_Toc261266066"/>
      <w:r>
        <w:t>Ergonomie des écrans</w:t>
      </w:r>
      <w:bookmarkEnd w:id="14"/>
    </w:p>
    <w:p w14:paraId="00FDB886" w14:textId="77777777" w:rsidR="0035007C" w:rsidRPr="0035007C" w:rsidRDefault="0035007C" w:rsidP="0035007C">
      <w:pPr>
        <w:pStyle w:val="Titre2"/>
      </w:pPr>
      <w:bookmarkStart w:id="15" w:name="_Toc261266067"/>
      <w:r>
        <w:t>Entête des écrans</w:t>
      </w:r>
      <w:bookmarkEnd w:id="15"/>
    </w:p>
    <w:p w14:paraId="209C9C30" w14:textId="0561204C" w:rsidR="0035007C" w:rsidRDefault="008606C7" w:rsidP="00F924C7">
      <w:pPr>
        <w:jc w:val="center"/>
        <w:pPrChange w:id="16" w:author="David Roelandt" w:date="2014-05-14T11:44:00Z">
          <w:pPr/>
        </w:pPrChange>
      </w:pPr>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proofErr w:type="spellStart"/>
      <w:r w:rsidRPr="00B008E4">
        <w:rPr>
          <w:b/>
          <w:color w:val="9EC630"/>
        </w:rPr>
        <w:t>Secret</w:t>
      </w:r>
      <w:r w:rsidRPr="00B008E4">
        <w:rPr>
          <w:b/>
          <w:color w:val="568EB6"/>
          <w:szCs w:val="20"/>
        </w:rPr>
        <w:t>Manager</w:t>
      </w:r>
      <w:proofErr w:type="spellEnd"/>
      <w:r>
        <w:t> ».</w:t>
      </w:r>
    </w:p>
    <w:p w14:paraId="044FF395" w14:textId="5ECA7A34" w:rsidR="0035007C" w:rsidRDefault="0035007C" w:rsidP="00D176BC">
      <w:r>
        <w:t>Sur</w:t>
      </w:r>
      <w:r w:rsidR="00EC29BA">
        <w:t xml:space="preserve"> la partie de droite, on affich</w:t>
      </w:r>
      <w:r>
        <w:t xml:space="preserve">e la </w:t>
      </w:r>
      <w:r w:rsidR="00EC29BA">
        <w:t>« </w:t>
      </w:r>
      <w:ins w:id="17" w:author="David Roelandt" w:date="2014-05-14T11:42:00Z">
        <w:r w:rsidR="00F924C7">
          <w:t>C</w:t>
        </w:r>
      </w:ins>
      <w:del w:id="18" w:author="David Roelandt" w:date="2014-05-14T11:42:00Z">
        <w:r w:rsidDel="00F924C7">
          <w:delText>c</w:delText>
        </w:r>
      </w:del>
      <w:r>
        <w:t>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proofErr w:type="spellStart"/>
      <w:r w:rsidR="00C12065">
        <w:rPr>
          <w:b/>
        </w:rPr>
        <w:t>plm</w:t>
      </w:r>
      <w:proofErr w:type="spellEnd"/>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19" w:name="_Toc261266068"/>
      <w:r>
        <w:t>Zone titre</w:t>
      </w:r>
      <w:bookmarkEnd w:id="19"/>
    </w:p>
    <w:p w14:paraId="374969D6" w14:textId="421A97B3" w:rsidR="00EC29BA" w:rsidRDefault="00613092" w:rsidP="00F924C7">
      <w:pPr>
        <w:jc w:val="center"/>
        <w:pPrChange w:id="20" w:author="David Roelandt" w:date="2014-05-14T11:45:00Z">
          <w:pPr/>
        </w:pPrChange>
      </w:pPr>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F924C7">
      <w:pPr>
        <w:jc w:val="center"/>
        <w:pPrChange w:id="21" w:author="David Roelandt" w:date="2014-05-14T11:45:00Z">
          <w:pPr/>
        </w:pPrChange>
      </w:pPr>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lastRenderedPageBreak/>
        <w:t>Le premier bouton permet d’avoir accès au « Tableau de bord », tous les utilisateurs y ont accès.</w:t>
      </w:r>
    </w:p>
    <w:p w14:paraId="19A8F200" w14:textId="26749A4C" w:rsidR="00BF580D" w:rsidRDefault="00BF580D" w:rsidP="00D176BC">
      <w:r>
        <w:t xml:space="preserve">Le deuxième bouton permet d’avoir accès à la « Gestion des </w:t>
      </w:r>
      <w:r w:rsidR="00D26F60">
        <w:t>Préférence</w:t>
      </w:r>
      <w:r>
        <w:t>s » (seuls les administrateurs y ont accès).</w:t>
      </w:r>
    </w:p>
    <w:p w14:paraId="01589AEF" w14:textId="5A8A4FA3" w:rsidR="00BF580D" w:rsidRDefault="00BF580D" w:rsidP="00D176BC">
      <w:r>
        <w:t xml:space="preserve">Le troisième </w:t>
      </w:r>
      <w:r w:rsidR="00D26F60">
        <w:t>bouton permet d’avoir accès à</w:t>
      </w:r>
      <w:r>
        <w:t xml:space="preserve"> « </w:t>
      </w:r>
      <w:r w:rsidR="00D26F60">
        <w:t>l’</w:t>
      </w:r>
      <w:ins w:id="22" w:author="David Roelandt" w:date="2014-05-14T11:44:00Z">
        <w:r w:rsidR="00F924C7">
          <w:t>Interface d’</w:t>
        </w:r>
      </w:ins>
      <w:r w:rsidR="00D26F60">
        <w:t>Administration</w:t>
      </w:r>
      <w:r>
        <w:t> » (seuls les administrateurs y ont accès).</w:t>
      </w:r>
    </w:p>
    <w:p w14:paraId="0B573363" w14:textId="77777777" w:rsidR="00BF580D" w:rsidRDefault="00BF580D" w:rsidP="00BF580D">
      <w:pPr>
        <w:pStyle w:val="Titre2"/>
      </w:pPr>
      <w:bookmarkStart w:id="23" w:name="_Toc261266069"/>
      <w:r>
        <w:t>Zone corps</w:t>
      </w:r>
      <w:bookmarkEnd w:id="23"/>
    </w:p>
    <w:p w14:paraId="2B5B038E" w14:textId="6F3F1C32" w:rsidR="0063136D" w:rsidRPr="0063136D" w:rsidRDefault="00D26F60" w:rsidP="00F924C7">
      <w:pPr>
        <w:jc w:val="center"/>
        <w:pPrChange w:id="24" w:author="David Roelandt" w:date="2014-05-14T11:45:00Z">
          <w:pPr/>
        </w:pPrChange>
      </w:pPr>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commentRangeStart w:id="25"/>
      <w:r>
        <w:t>Le cadre vert apparaît une seule fois, juste après l’écran de connexion. Il permet de rappeler des informations importantes</w:t>
      </w:r>
      <w:r w:rsidR="000B0D28">
        <w:t xml:space="preserve"> à l’usager.</w:t>
      </w:r>
      <w:commentRangeEnd w:id="25"/>
      <w:r w:rsidR="00F924C7">
        <w:rPr>
          <w:rStyle w:val="Marquedecommentaire"/>
          <w:i w:val="0"/>
          <w:color w:val="auto"/>
        </w:rPr>
        <w:commentReference w:id="25"/>
      </w:r>
    </w:p>
    <w:p w14:paraId="75A9F2EE" w14:textId="77777777" w:rsidR="00BF580D" w:rsidRDefault="00BF580D" w:rsidP="00BF580D">
      <w:pPr>
        <w:pStyle w:val="Titre2"/>
      </w:pPr>
      <w:bookmarkStart w:id="26" w:name="_Toc261266070"/>
      <w:r>
        <w:t>Zone pied de page</w:t>
      </w:r>
      <w:bookmarkEnd w:id="26"/>
    </w:p>
    <w:p w14:paraId="13D97E7D" w14:textId="77777777" w:rsidR="00684C9A" w:rsidRPr="00684C9A" w:rsidRDefault="00E05E42" w:rsidP="00F924C7">
      <w:pPr>
        <w:jc w:val="center"/>
        <w:pPrChange w:id="27" w:author="David Roelandt" w:date="2014-05-14T11:45:00Z">
          <w:pPr/>
        </w:pPrChange>
      </w:pPr>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 xml:space="preserve">.0 et qu’il est maintenu par la société </w:t>
      </w:r>
      <w:proofErr w:type="spellStart"/>
      <w:r>
        <w:t>Orasys</w:t>
      </w:r>
      <w:proofErr w:type="spellEnd"/>
      <w:r>
        <w:t xml:space="preserve"> (</w:t>
      </w:r>
      <w:hyperlink r:id="rId23"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F924C7">
      <w:pPr>
        <w:jc w:val="center"/>
        <w:pPrChange w:id="28" w:author="David Roelandt" w:date="2014-05-14T11:45:00Z">
          <w:pPr/>
        </w:pPrChange>
      </w:pPr>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29" w:name="_Toc261266071"/>
      <w:r>
        <w:t>Fonctionnement global de l’outil « </w:t>
      </w:r>
      <w:r w:rsidRPr="00B008E4">
        <w:rPr>
          <w:color w:val="9EC630"/>
        </w:rPr>
        <w:t>Secret</w:t>
      </w:r>
      <w:r w:rsidRPr="00B008E4">
        <w:rPr>
          <w:color w:val="568EB6"/>
          <w:szCs w:val="20"/>
        </w:rPr>
        <w:t>Manager</w:t>
      </w:r>
      <w:r>
        <w:t> »</w:t>
      </w:r>
      <w:bookmarkEnd w:id="29"/>
    </w:p>
    <w:p w14:paraId="5F9EA444" w14:textId="77777777" w:rsidR="00B47210" w:rsidRDefault="00B47210" w:rsidP="00D176BC">
      <w:r>
        <w:t>L’outil « </w:t>
      </w:r>
      <w:proofErr w:type="spellStart"/>
      <w:r w:rsidRPr="00B008E4">
        <w:rPr>
          <w:b/>
          <w:color w:val="9EC630"/>
        </w:rPr>
        <w:t>Secret</w:t>
      </w:r>
      <w:r w:rsidRPr="00B008E4">
        <w:rPr>
          <w:b/>
          <w:color w:val="568EB6"/>
          <w:szCs w:val="20"/>
        </w:rPr>
        <w:t>Manager</w:t>
      </w:r>
      <w:proofErr w:type="spellEnd"/>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proofErr w:type="spellStart"/>
      <w:r w:rsidRPr="00B008E4">
        <w:rPr>
          <w:b/>
          <w:color w:val="9EC630"/>
        </w:rPr>
        <w:t>Secret</w:t>
      </w:r>
      <w:r w:rsidRPr="00B008E4">
        <w:rPr>
          <w:b/>
          <w:color w:val="568EB6"/>
          <w:szCs w:val="20"/>
        </w:rPr>
        <w:t>Manager</w:t>
      </w:r>
      <w:proofErr w:type="spellEnd"/>
      <w:r>
        <w:t> » embarque une notion de « Profil ».</w:t>
      </w:r>
    </w:p>
    <w:p w14:paraId="4F80F189" w14:textId="77777777" w:rsidR="006E2F3E" w:rsidRDefault="006E2F3E" w:rsidP="00D176BC">
      <w:r>
        <w:lastRenderedPageBreak/>
        <w:t>Ainsi, nous obtenons la représentation suivante :</w:t>
      </w:r>
    </w:p>
    <w:p w14:paraId="20BEF02F" w14:textId="77777777" w:rsidR="006E2F3E" w:rsidRDefault="006E2F3E" w:rsidP="006E2D95">
      <w:pPr>
        <w:jc w:val="center"/>
        <w:pPrChange w:id="30" w:author="David Roelandt" w:date="2014-05-14T11:51:00Z">
          <w:pPr/>
        </w:pPrChange>
      </w:pPr>
      <w:r>
        <w:t xml:space="preserve">Utilisateurs </w:t>
      </w:r>
      <w:r>
        <w:sym w:font="Wingdings" w:char="F0F3"/>
      </w:r>
      <w:r>
        <w:t xml:space="preserve"> Profils </w:t>
      </w:r>
      <w:r>
        <w:sym w:font="Wingdings" w:char="F0F3"/>
      </w:r>
      <w:r>
        <w:t xml:space="preserve"> </w:t>
      </w:r>
      <w:commentRangeStart w:id="31"/>
      <w:r>
        <w:t>Groupes</w:t>
      </w:r>
      <w:commentRangeEnd w:id="31"/>
      <w:r w:rsidR="006E2D95">
        <w:rPr>
          <w:rStyle w:val="Marquedecommentaire"/>
        </w:rPr>
        <w:commentReference w:id="31"/>
      </w:r>
      <w:r>
        <w:t xml:space="preserve"> de Secrets </w:t>
      </w:r>
      <w:r>
        <w:sym w:font="Wingdings" w:char="F0E7"/>
      </w:r>
      <w:r>
        <w:t xml:space="preserve"> </w:t>
      </w:r>
      <w:proofErr w:type="spellStart"/>
      <w:r>
        <w:t>Secrets</w:t>
      </w:r>
      <w:proofErr w:type="spellEnd"/>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32" w:name="_Toc261266072"/>
      <w:commentRangeStart w:id="33"/>
      <w:r>
        <w:t>Administration</w:t>
      </w:r>
      <w:bookmarkEnd w:id="32"/>
      <w:commentRangeEnd w:id="33"/>
      <w:r w:rsidR="00311E34">
        <w:rPr>
          <w:rStyle w:val="Marquedecommentaire"/>
          <w:rFonts w:cs="Times New Roman"/>
          <w:b w:val="0"/>
          <w:bCs w:val="0"/>
          <w:caps w:val="0"/>
          <w:kern w:val="0"/>
        </w:rPr>
        <w:commentReference w:id="33"/>
      </w:r>
    </w:p>
    <w:p w14:paraId="6593B82D" w14:textId="77777777" w:rsidR="006E2F3E" w:rsidRDefault="006E2F3E" w:rsidP="000F778C">
      <w:pPr>
        <w:pStyle w:val="Titre2"/>
      </w:pPr>
      <w:bookmarkStart w:id="34" w:name="_Toc261266073"/>
      <w:r>
        <w:t>Gestion des utilisateurs</w:t>
      </w:r>
      <w:bookmarkEnd w:id="34"/>
    </w:p>
    <w:p w14:paraId="2BAE668F" w14:textId="5786910A" w:rsidR="00122B7C" w:rsidRDefault="00122B7C" w:rsidP="000F778C">
      <w:pPr>
        <w:pStyle w:val="Titre3"/>
      </w:pPr>
      <w:bookmarkStart w:id="35" w:name="_Toc261266074"/>
      <w:r>
        <w:t>Accéder à l’écran de gestion des utilisateurs</w:t>
      </w:r>
      <w:bookmarkEnd w:id="35"/>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6E2D95">
      <w:pPr>
        <w:jc w:val="center"/>
        <w:pPrChange w:id="36" w:author="David Roelandt" w:date="2014-05-14T11:50:00Z">
          <w:pPr/>
        </w:pPrChange>
      </w:pPr>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7E2C55B9" w14:textId="77777777" w:rsidR="006E2D95" w:rsidRDefault="00196840" w:rsidP="006E2D95">
      <w:pPr>
        <w:jc w:val="center"/>
        <w:rPr>
          <w:ins w:id="37" w:author="David Roelandt" w:date="2014-05-14T11:50:00Z"/>
        </w:rPr>
        <w:pPrChange w:id="38" w:author="David Roelandt" w:date="2014-05-14T11:50:00Z">
          <w:pPr/>
        </w:pPrChange>
      </w:pPr>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p>
    <w:p w14:paraId="462C5BA2" w14:textId="05E18728" w:rsidR="0041556D" w:rsidRPr="00122B7C" w:rsidRDefault="00196840" w:rsidP="006E2D95">
      <w:pPr>
        <w:jc w:val="center"/>
        <w:pPrChange w:id="39" w:author="David Roelandt" w:date="2014-05-14T11:50:00Z">
          <w:pPr/>
        </w:pPrChange>
      </w:pPr>
      <w:r>
        <w:t>Le bouton « Gérer les utilisateurs » permet d’entrer dans l’écran de gestion des Utilisateurs.</w:t>
      </w:r>
    </w:p>
    <w:p w14:paraId="6F0D8D08" w14:textId="77777777" w:rsidR="00377F61" w:rsidRDefault="00377F61" w:rsidP="000F778C">
      <w:pPr>
        <w:pStyle w:val="Titre3"/>
      </w:pPr>
      <w:bookmarkStart w:id="40" w:name="_Toc261266075"/>
      <w:r>
        <w:t>Ecran liste des utilisateurs</w:t>
      </w:r>
      <w:bookmarkEnd w:id="40"/>
    </w:p>
    <w:p w14:paraId="75E86151" w14:textId="77777777" w:rsidR="00536194" w:rsidRPr="00536194" w:rsidRDefault="00E05E42" w:rsidP="006E2D95">
      <w:pPr>
        <w:jc w:val="center"/>
        <w:pPrChange w:id="41" w:author="David Roelandt" w:date="2014-05-14T11:50:00Z">
          <w:pPr/>
        </w:pPrChange>
      </w:pPr>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42" w:name="_Toc261266076"/>
      <w:r>
        <w:t>Colonne « </w:t>
      </w:r>
      <w:r w:rsidR="0050513F">
        <w:t>Entité</w:t>
      </w:r>
      <w:r>
        <w:t> »</w:t>
      </w:r>
      <w:bookmarkEnd w:id="42"/>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43" w:name="_Toc261266077"/>
      <w:r>
        <w:t>Colonne « </w:t>
      </w:r>
      <w:r w:rsidR="0050513F">
        <w:t>Prénom</w:t>
      </w:r>
      <w:r>
        <w:t> »</w:t>
      </w:r>
      <w:bookmarkEnd w:id="43"/>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44" w:name="_Toc261266078"/>
      <w:r>
        <w:t>Colonne « </w:t>
      </w:r>
      <w:r w:rsidR="0050513F">
        <w:t>Nom</w:t>
      </w:r>
      <w:r>
        <w:t> »</w:t>
      </w:r>
      <w:bookmarkEnd w:id="44"/>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45" w:name="_Toc261266079"/>
      <w:r>
        <w:t>Colonne « </w:t>
      </w:r>
      <w:r w:rsidR="0050513F">
        <w:t>Nom de l’utilisateur</w:t>
      </w:r>
      <w:r>
        <w:t> »</w:t>
      </w:r>
      <w:bookmarkEnd w:id="45"/>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46" w:name="_Toc261266080"/>
      <w:r>
        <w:t>Colonne « </w:t>
      </w:r>
      <w:r w:rsidR="00CD17DF">
        <w:t>Dernière connexion</w:t>
      </w:r>
      <w:r>
        <w:t> »</w:t>
      </w:r>
      <w:bookmarkEnd w:id="46"/>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47" w:name="_Toc261266081"/>
      <w:r>
        <w:t>Colonne « </w:t>
      </w:r>
      <w:r w:rsidR="0031349D">
        <w:t>Administrateur</w:t>
      </w:r>
      <w:r>
        <w:t> »</w:t>
      </w:r>
      <w:bookmarkEnd w:id="47"/>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48" w:name="_Toc261266082"/>
      <w:r>
        <w:t>Colonne « </w:t>
      </w:r>
      <w:r w:rsidR="0031349D">
        <w:t>Statut</w:t>
      </w:r>
      <w:r>
        <w:t> »</w:t>
      </w:r>
      <w:bookmarkEnd w:id="48"/>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t> ».</w:t>
      </w:r>
    </w:p>
    <w:p w14:paraId="5468F40C" w14:textId="77777777" w:rsidR="0031349D" w:rsidRDefault="002A5795" w:rsidP="000F778C">
      <w:pPr>
        <w:pStyle w:val="Titre4"/>
      </w:pPr>
      <w:bookmarkStart w:id="49" w:name="_Toc261266083"/>
      <w:r>
        <w:lastRenderedPageBreak/>
        <w:t>Colonne « </w:t>
      </w:r>
      <w:r w:rsidR="0031349D">
        <w:t>Actions</w:t>
      </w:r>
      <w:r>
        <w:t> »</w:t>
      </w:r>
      <w:bookmarkEnd w:id="49"/>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50" w:name="_Toc261266084"/>
      <w:bookmarkStart w:id="51" w:name="_Ref215247975"/>
      <w:r>
        <w:t>Règles sur les données des « Utilisateurs »</w:t>
      </w:r>
      <w:bookmarkEnd w:id="50"/>
    </w:p>
    <w:p w14:paraId="510062F1" w14:textId="4588D2FF" w:rsidR="00FE1C98" w:rsidRDefault="00FE1C98" w:rsidP="0038301D">
      <w:pPr>
        <w:pStyle w:val="NumroNiveau1"/>
        <w:numPr>
          <w:ilvl w:val="0"/>
          <w:numId w:val="12"/>
        </w:numPr>
      </w:pPr>
      <w:r>
        <w:t>Une Civilité peut être associée à plusieurs Utilisateur</w:t>
      </w:r>
      <w:ins w:id="52" w:author="David Roelandt" w:date="2014-05-14T11:52:00Z">
        <w:r w:rsidR="006E2D95">
          <w:t>s</w:t>
        </w:r>
      </w:ins>
      <w:r>
        <w:t>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67C6827D" w:rsidR="00073C6C" w:rsidRPr="00FE1C98" w:rsidRDefault="00073C6C" w:rsidP="0038301D">
      <w:pPr>
        <w:pStyle w:val="NumroNiveau1"/>
        <w:numPr>
          <w:ilvl w:val="0"/>
          <w:numId w:val="12"/>
        </w:numPr>
      </w:pPr>
      <w:r>
        <w:t>Le nom d’</w:t>
      </w:r>
      <w:del w:id="53" w:author="David Roelandt" w:date="2014-05-14T11:52:00Z">
        <w:r w:rsidDel="006E2D95">
          <w:delText>u</w:delText>
        </w:r>
      </w:del>
      <w:ins w:id="54" w:author="David Roelandt" w:date="2014-05-14T11:52:00Z">
        <w:r w:rsidR="006E2D95">
          <w:t>U</w:t>
        </w:r>
      </w:ins>
      <w:r>
        <w:t>tilisateur doit être unique.</w:t>
      </w:r>
    </w:p>
    <w:p w14:paraId="7340D52C" w14:textId="77777777" w:rsidR="00377F61" w:rsidRDefault="00377F61" w:rsidP="000F778C">
      <w:pPr>
        <w:pStyle w:val="Titre3"/>
      </w:pPr>
      <w:bookmarkStart w:id="55" w:name="_Toc261266085"/>
      <w:r>
        <w:t>Création d’un utilisateur</w:t>
      </w:r>
      <w:bookmarkEnd w:id="55"/>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56" w:name="_Ref216447919"/>
      <w:bookmarkStart w:id="57" w:name="_Toc261266086"/>
      <w:r>
        <w:t>Liste déroulante « E</w:t>
      </w:r>
      <w:r w:rsidR="00D174BA">
        <w:t>ntité</w:t>
      </w:r>
      <w:r>
        <w:t> »</w:t>
      </w:r>
      <w:bookmarkEnd w:id="56"/>
      <w:bookmarkEnd w:id="57"/>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58" w:name="_Toc261266087"/>
      <w:r>
        <w:t>Bouton « Gestion des entités »</w:t>
      </w:r>
      <w:bookmarkEnd w:id="58"/>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59" w:name="_Toc261266088"/>
      <w:r>
        <w:t>Liste déroulante « </w:t>
      </w:r>
      <w:r w:rsidR="00FE147F">
        <w:t>Civilité</w:t>
      </w:r>
      <w:r>
        <w:t> »</w:t>
      </w:r>
      <w:bookmarkEnd w:id="59"/>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60" w:name="_Toc261266089"/>
      <w:r>
        <w:t>Bouton « Gestion des civilités »</w:t>
      </w:r>
      <w:bookmarkEnd w:id="60"/>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61" w:name="_Toc261266090"/>
      <w:r>
        <w:lastRenderedPageBreak/>
        <w:t>Champ « Nom d’utilisateur »</w:t>
      </w:r>
      <w:bookmarkEnd w:id="61"/>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62" w:name="_Toc261266091"/>
      <w:r>
        <w:t>Boîte à cocher « </w:t>
      </w:r>
      <w:r w:rsidR="00895CCC">
        <w:t>Administrateur</w:t>
      </w:r>
      <w:r>
        <w:t> »</w:t>
      </w:r>
      <w:bookmarkEnd w:id="62"/>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proofErr w:type="spellStart"/>
      <w:r w:rsidR="00EE46DF" w:rsidRPr="00B008E4">
        <w:rPr>
          <w:b/>
          <w:color w:val="9EC630"/>
        </w:rPr>
        <w:t>Secret</w:t>
      </w:r>
      <w:r w:rsidR="00EE46DF" w:rsidRPr="00B008E4">
        <w:rPr>
          <w:b/>
          <w:color w:val="568EB6"/>
          <w:szCs w:val="20"/>
        </w:rPr>
        <w:t>Manager</w:t>
      </w:r>
      <w:proofErr w:type="spellEnd"/>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commentRangeStart w:id="63"/>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rsidR="00F96D10">
        <w:t>9.2.1</w:t>
      </w:r>
      <w:r>
        <w:fldChar w:fldCharType="end"/>
      </w:r>
      <w:r>
        <w:t> » pour plus d’information sur le mot de passe d’Entreprise.</w:t>
      </w:r>
      <w:commentRangeEnd w:id="63"/>
      <w:r w:rsidR="006E2D95">
        <w:rPr>
          <w:rStyle w:val="Marquedecommentaire"/>
          <w:i w:val="0"/>
          <w:color w:val="auto"/>
        </w:rPr>
        <w:commentReference w:id="63"/>
      </w:r>
    </w:p>
    <w:p w14:paraId="1D92E7C2" w14:textId="77777777" w:rsidR="0093337D" w:rsidRDefault="0093337D" w:rsidP="000F778C">
      <w:pPr>
        <w:pStyle w:val="Titre3"/>
      </w:pPr>
      <w:bookmarkStart w:id="64" w:name="_Toc261266092"/>
      <w:r>
        <w:t>Modification d’un utilisateur</w:t>
      </w:r>
      <w:bookmarkEnd w:id="51"/>
      <w:bookmarkEnd w:id="6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65" w:name="_Toc261266093"/>
      <w:r>
        <w:t>Liste déroulante</w:t>
      </w:r>
      <w:r w:rsidR="0037091F">
        <w:t xml:space="preserve"> </w:t>
      </w:r>
      <w:r w:rsidR="0093337D">
        <w:t>« Entité »</w:t>
      </w:r>
      <w:bookmarkEnd w:id="6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66" w:name="_Toc261266094"/>
      <w:r>
        <w:t>Bouton « Gestion des entités »</w:t>
      </w:r>
      <w:bookmarkEnd w:id="6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67" w:name="_Toc261266095"/>
      <w:r>
        <w:t>Champ « Civilité »</w:t>
      </w:r>
      <w:bookmarkEnd w:id="6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68" w:name="_Toc261266096"/>
      <w:r>
        <w:t>Bouton « Gestion des civilités »</w:t>
      </w:r>
      <w:bookmarkEnd w:id="6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69" w:name="_Toc261266097"/>
      <w:r>
        <w:t>Champ « Nom d’utilisateur »</w:t>
      </w:r>
      <w:bookmarkEnd w:id="6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70" w:name="_Toc261266098"/>
      <w:r>
        <w:lastRenderedPageBreak/>
        <w:t>Boîte à cocher</w:t>
      </w:r>
      <w:r w:rsidR="00124801">
        <w:t xml:space="preserve"> « Administrateur »</w:t>
      </w:r>
      <w:bookmarkEnd w:id="70"/>
    </w:p>
    <w:p w14:paraId="0C9884CD" w14:textId="77777777" w:rsidR="00124801" w:rsidRDefault="00124801" w:rsidP="00D176BC">
      <w:r>
        <w:t>Cette boîte à cocher permet de préciser si l’utilisateur est un « administrateur » de l’outil « </w:t>
      </w:r>
      <w:proofErr w:type="spellStart"/>
      <w:r w:rsidRPr="00B008E4">
        <w:rPr>
          <w:b/>
          <w:color w:val="9EC630"/>
        </w:rPr>
        <w:t>Secret</w:t>
      </w:r>
      <w:r w:rsidRPr="00B008E4">
        <w:rPr>
          <w:b/>
          <w:color w:val="568EB6"/>
          <w:szCs w:val="20"/>
        </w:rPr>
        <w:t>Manager</w:t>
      </w:r>
      <w:proofErr w:type="spellEnd"/>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proofErr w:type="spellStart"/>
      <w:r w:rsidRPr="00124801">
        <w:rPr>
          <w:rFonts w:ascii="Courier New" w:hAnsi="Courier New" w:cs="Courier New"/>
        </w:rPr>
        <w:t>root</w:t>
      </w:r>
      <w:proofErr w:type="spellEnd"/>
      <w:r w:rsidRPr="00124801">
        <w:rPr>
          <w:rFonts w:ascii="Courier New" w:hAnsi="Courier New" w:cs="Courier New"/>
        </w:rPr>
        <w: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71" w:name="_Toc261266099"/>
      <w:r>
        <w:t>Bouton</w:t>
      </w:r>
      <w:r w:rsidR="00FF08EA">
        <w:t xml:space="preserve"> « </w:t>
      </w:r>
      <w:r>
        <w:t>Réinitialiser le m</w:t>
      </w:r>
      <w:r w:rsidR="00F41C6A">
        <w:t>ot de passe</w:t>
      </w:r>
      <w:r w:rsidR="00FF08EA">
        <w:t> »</w:t>
      </w:r>
      <w:bookmarkEnd w:id="7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F96D10">
        <w:t>9.2.2.5</w:t>
      </w:r>
      <w:r w:rsidR="00B472BE">
        <w:fldChar w:fldCharType="end"/>
      </w:r>
      <w:r>
        <w:t> » pour en savoir plus.</w:t>
      </w:r>
    </w:p>
    <w:p w14:paraId="5C6785BF" w14:textId="77777777" w:rsidR="00F41C6A" w:rsidRDefault="000F6212" w:rsidP="00765B39">
      <w:pPr>
        <w:pStyle w:val="Titre4"/>
      </w:pPr>
      <w:bookmarkStart w:id="72" w:name="_Toc261266100"/>
      <w:r>
        <w:t xml:space="preserve">Bouton </w:t>
      </w:r>
      <w:r w:rsidR="00FF08EA">
        <w:t>« </w:t>
      </w:r>
      <w:r>
        <w:t>Réinitialiser le nombre de tentative</w:t>
      </w:r>
      <w:r w:rsidR="00FF08EA">
        <w:t> »</w:t>
      </w:r>
      <w:bookmarkEnd w:id="72"/>
    </w:p>
    <w:p w14:paraId="0A82DFBC" w14:textId="0AB6D8AE" w:rsidR="00F41C6A" w:rsidRPr="00F41C6A" w:rsidRDefault="00991B87" w:rsidP="00F41C6A">
      <w:r>
        <w:t xml:space="preserve">Chaque tentative de connexion est comptabilisée, </w:t>
      </w:r>
      <w:del w:id="73" w:author="David Roelandt" w:date="2014-05-14T11:55:00Z">
        <w:r w:rsidDel="006E2D95">
          <w:delText>au delà</w:delText>
        </w:r>
      </w:del>
      <w:ins w:id="74" w:author="David Roelandt" w:date="2014-05-14T11:55:00Z">
        <w:r w:rsidR="006E2D95">
          <w:t>au-delà</w:t>
        </w:r>
      </w:ins>
      <w:r>
        <w:t xml:space="preserve">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F96D10">
        <w:t>9.2.2.4</w:t>
      </w:r>
      <w:r w:rsidR="00211F21">
        <w:fldChar w:fldCharType="end"/>
      </w:r>
      <w:r w:rsidR="00C96A93">
        <w:t> » pour en savoir plus.</w:t>
      </w:r>
    </w:p>
    <w:p w14:paraId="59CDDFA0" w14:textId="77777777" w:rsidR="00F41C6A" w:rsidRDefault="000F6212" w:rsidP="00765B39">
      <w:pPr>
        <w:pStyle w:val="Titre4"/>
      </w:pPr>
      <w:bookmarkStart w:id="75" w:name="_Toc261266101"/>
      <w:r>
        <w:t>Bouton</w:t>
      </w:r>
      <w:r w:rsidR="00FF08EA">
        <w:t xml:space="preserve"> « </w:t>
      </w:r>
      <w:r>
        <w:t>Réinitialiser la d</w:t>
      </w:r>
      <w:r w:rsidR="00F41C6A">
        <w:t>ate d’expiration</w:t>
      </w:r>
      <w:r w:rsidR="00FF08EA">
        <w:t> »</w:t>
      </w:r>
      <w:bookmarkEnd w:id="75"/>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F96D10">
        <w:t>9.2.2.3</w:t>
      </w:r>
      <w:r w:rsidR="00211F21">
        <w:fldChar w:fldCharType="end"/>
      </w:r>
      <w:r>
        <w:t> » pour en savoir plus.</w:t>
      </w:r>
    </w:p>
    <w:p w14:paraId="511468ED" w14:textId="77777777" w:rsidR="00F41C6A" w:rsidRDefault="00FF08EA" w:rsidP="00765B39">
      <w:pPr>
        <w:pStyle w:val="Titre4"/>
      </w:pPr>
      <w:bookmarkStart w:id="76" w:name="_Toc261266102"/>
      <w:r>
        <w:t>Bo</w:t>
      </w:r>
      <w:r w:rsidR="000F6212">
        <w:t>uton</w:t>
      </w:r>
      <w:r>
        <w:t xml:space="preserve"> « </w:t>
      </w:r>
      <w:r w:rsidR="00F41C6A">
        <w:t>Désactiver</w:t>
      </w:r>
      <w:r w:rsidR="000F6212">
        <w:t xml:space="preserve"> l’utilisateur</w:t>
      </w:r>
      <w:r>
        <w:t> »</w:t>
      </w:r>
      <w:r w:rsidR="000F6212">
        <w:t xml:space="preserve"> « Activer l’utilisateur »</w:t>
      </w:r>
      <w:bookmarkEnd w:id="76"/>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77" w:name="_Toc261266103"/>
      <w:r>
        <w:t>Bouton « Modifier »</w:t>
      </w:r>
      <w:bookmarkEnd w:id="77"/>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78" w:name="_Toc261266104"/>
      <w:r>
        <w:t>Bouton « Annuler »</w:t>
      </w:r>
      <w:bookmarkEnd w:id="78"/>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79" w:name="_Toc261266105"/>
      <w:r>
        <w:t>Suppression d’un utilisateur</w:t>
      </w:r>
      <w:bookmarkEnd w:id="79"/>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311E34">
      <w:pPr>
        <w:jc w:val="center"/>
        <w:pPrChange w:id="80" w:author="David Roelandt" w:date="2014-05-14T11:59:00Z">
          <w:pPr/>
        </w:pPrChange>
      </w:pPr>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81" w:name="_Toc261266106"/>
      <w:r>
        <w:t>Bouton « Supprimer »</w:t>
      </w:r>
      <w:bookmarkEnd w:id="81"/>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82" w:name="_Toc261266107"/>
      <w:r>
        <w:lastRenderedPageBreak/>
        <w:t>Bouton « Annuler »</w:t>
      </w:r>
      <w:bookmarkEnd w:id="82"/>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83" w:name="_Toc261266108"/>
      <w:r>
        <w:t>Visualisation d’un utilisateur</w:t>
      </w:r>
      <w:bookmarkEnd w:id="83"/>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311E34">
      <w:pPr>
        <w:jc w:val="center"/>
        <w:pPrChange w:id="84" w:author="David Roelandt" w:date="2014-05-14T11:59:00Z">
          <w:pPr/>
        </w:pPrChange>
      </w:pPr>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85" w:name="_Toc261266109"/>
      <w:r>
        <w:t>Bouton « Retour »</w:t>
      </w:r>
      <w:bookmarkEnd w:id="85"/>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86" w:name="_Ref215661610"/>
      <w:bookmarkStart w:id="87" w:name="_Toc261266110"/>
      <w:r>
        <w:t>Association des Profils à une Identité</w:t>
      </w:r>
      <w:bookmarkEnd w:id="86"/>
      <w:bookmarkEnd w:id="87"/>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311E34">
      <w:pPr>
        <w:jc w:val="center"/>
        <w:pPrChange w:id="88" w:author="David Roelandt" w:date="2014-05-14T11:59:00Z">
          <w:pPr/>
        </w:pPrChange>
      </w:pPr>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89" w:name="_Toc261266111"/>
      <w:r>
        <w:t>Boîtes à cocher</w:t>
      </w:r>
      <w:bookmarkEnd w:id="89"/>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90" w:name="_Toc261266112"/>
      <w:r>
        <w:t>Bouton « Gestion des Profils »</w:t>
      </w:r>
      <w:bookmarkEnd w:id="90"/>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91" w:name="_Toc261266113"/>
      <w:r>
        <w:t>Bouton « Associer des Groupes de Secrets »</w:t>
      </w:r>
      <w:bookmarkEnd w:id="91"/>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311E34">
      <w:pPr>
        <w:jc w:val="center"/>
        <w:pPrChange w:id="92" w:author="David Roelandt" w:date="2014-05-14T11:59:00Z">
          <w:pPr/>
        </w:pPrChange>
      </w:pPr>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93" w:name="_Toc261266114"/>
      <w:r>
        <w:t>Gestion des profils</w:t>
      </w:r>
      <w:bookmarkEnd w:id="93"/>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F96D10">
        <w:t>7.1.8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94" w:name="_Toc261266115"/>
      <w:r>
        <w:t>Accéder à l’écran de gestion des profils</w:t>
      </w:r>
      <w:bookmarkEnd w:id="94"/>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311E34">
      <w:pPr>
        <w:jc w:val="center"/>
        <w:pPrChange w:id="95" w:author="David Roelandt" w:date="2014-05-14T11:59:00Z">
          <w:pPr/>
        </w:pPrChange>
      </w:pPr>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7075F55D" w14:textId="1D9E3225" w:rsidR="00311E34" w:rsidRDefault="00794F22" w:rsidP="00311E34">
      <w:pPr>
        <w:jc w:val="center"/>
        <w:rPr>
          <w:ins w:id="96" w:author="David Roelandt" w:date="2014-05-14T11:59:00Z"/>
        </w:rPr>
        <w:pPrChange w:id="97" w:author="David Roelandt" w:date="2014-05-14T11:59:00Z">
          <w:pPr/>
        </w:pPrChange>
      </w:pPr>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p>
    <w:p w14:paraId="31A8A1FD" w14:textId="7852DABB" w:rsidR="00794F22" w:rsidRPr="00122B7C" w:rsidRDefault="00794F22" w:rsidP="00794F22">
      <w:r>
        <w:t xml:space="preserve">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98" w:name="_Toc261266116"/>
      <w:r>
        <w:lastRenderedPageBreak/>
        <w:t xml:space="preserve">Ecran </w:t>
      </w:r>
      <w:r w:rsidR="001F40B4">
        <w:t xml:space="preserve">liste des </w:t>
      </w:r>
      <w:r>
        <w:t>« Profils »</w:t>
      </w:r>
      <w:bookmarkEnd w:id="98"/>
    </w:p>
    <w:p w14:paraId="01156DF2" w14:textId="7660CDF8" w:rsidR="00F4526B" w:rsidRPr="00F4526B" w:rsidRDefault="00794F22" w:rsidP="00311E34">
      <w:pPr>
        <w:jc w:val="center"/>
        <w:pPrChange w:id="99" w:author="David Roelandt" w:date="2014-05-14T11:59:00Z">
          <w:pPr/>
        </w:pPrChange>
      </w:pPr>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100" w:name="_Toc261266117"/>
      <w:r>
        <w:t>Colonne « Libellé »</w:t>
      </w:r>
      <w:bookmarkEnd w:id="10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101" w:name="_Toc261266118"/>
      <w:r>
        <w:t>Colonne « Actions »</w:t>
      </w:r>
      <w:bookmarkEnd w:id="10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102" w:author="David Roelandt" w:date="2014-05-14T12:02:00Z">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42"/>
        <w:gridCol w:w="8080"/>
        <w:tblGridChange w:id="103">
          <w:tblGrid>
            <w:gridCol w:w="1242"/>
            <w:gridCol w:w="8080"/>
          </w:tblGrid>
        </w:tblGridChange>
      </w:tblGrid>
      <w:tr w:rsidR="002A5795" w14:paraId="6C218722" w14:textId="77777777" w:rsidTr="00311E34">
        <w:trPr>
          <w:tblHeader/>
          <w:jc w:val="center"/>
          <w:trPrChange w:id="104" w:author="David Roelandt" w:date="2014-05-14T12:02:00Z">
            <w:trPr>
              <w:tblHeader/>
            </w:trPr>
          </w:trPrChange>
        </w:trPr>
        <w:tc>
          <w:tcPr>
            <w:tcW w:w="1242" w:type="dxa"/>
            <w:shd w:val="clear" w:color="auto" w:fill="auto"/>
            <w:tcPrChange w:id="105" w:author="David Roelandt" w:date="2014-05-14T12:02:00Z">
              <w:tcPr>
                <w:tcW w:w="1242" w:type="dxa"/>
                <w:shd w:val="clear" w:color="auto" w:fill="auto"/>
              </w:tcPr>
            </w:tcPrChange>
          </w:tcPr>
          <w:p w14:paraId="4A65EB73" w14:textId="77777777" w:rsidR="002A5795" w:rsidRDefault="002A5795" w:rsidP="00C218A4">
            <w:pPr>
              <w:pStyle w:val="Titrecolonne"/>
              <w:jc w:val="center"/>
            </w:pPr>
            <w:r>
              <w:t>Bouton</w:t>
            </w:r>
          </w:p>
        </w:tc>
        <w:tc>
          <w:tcPr>
            <w:tcW w:w="8080" w:type="dxa"/>
            <w:shd w:val="clear" w:color="auto" w:fill="auto"/>
            <w:tcPrChange w:id="106" w:author="David Roelandt" w:date="2014-05-14T12:02:00Z">
              <w:tcPr>
                <w:tcW w:w="8080" w:type="dxa"/>
                <w:shd w:val="clear" w:color="auto" w:fill="auto"/>
              </w:tcPr>
            </w:tcPrChange>
          </w:tcPr>
          <w:p w14:paraId="430684CD" w14:textId="77777777" w:rsidR="002A5795" w:rsidRDefault="002A5795" w:rsidP="002A5795">
            <w:pPr>
              <w:pStyle w:val="Titrecolonne"/>
            </w:pPr>
            <w:r>
              <w:t>Signification</w:t>
            </w:r>
          </w:p>
        </w:tc>
      </w:tr>
      <w:tr w:rsidR="002A5795" w14:paraId="3BFDAD44" w14:textId="77777777" w:rsidTr="00311E34">
        <w:trPr>
          <w:jc w:val="center"/>
        </w:trPr>
        <w:tc>
          <w:tcPr>
            <w:tcW w:w="1242" w:type="dxa"/>
            <w:shd w:val="clear" w:color="auto" w:fill="auto"/>
            <w:tcPrChange w:id="107" w:author="David Roelandt" w:date="2014-05-14T12:02:00Z">
              <w:tcPr>
                <w:tcW w:w="1242" w:type="dxa"/>
                <w:shd w:val="clear" w:color="auto" w:fill="auto"/>
              </w:tcPr>
            </w:tcPrChange>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08" w:author="David Roelandt" w:date="2014-05-14T12:02:00Z">
              <w:tcPr>
                <w:tcW w:w="8080" w:type="dxa"/>
                <w:shd w:val="clear" w:color="auto" w:fill="auto"/>
                <w:vAlign w:val="center"/>
              </w:tcPr>
            </w:tcPrChange>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311E34">
        <w:trPr>
          <w:jc w:val="center"/>
        </w:trPr>
        <w:tc>
          <w:tcPr>
            <w:tcW w:w="1242" w:type="dxa"/>
            <w:shd w:val="clear" w:color="auto" w:fill="auto"/>
            <w:tcPrChange w:id="109" w:author="David Roelandt" w:date="2014-05-14T12:02:00Z">
              <w:tcPr>
                <w:tcW w:w="1242" w:type="dxa"/>
                <w:shd w:val="clear" w:color="auto" w:fill="auto"/>
              </w:tcPr>
            </w:tcPrChange>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10" w:author="David Roelandt" w:date="2014-05-14T12:02:00Z">
              <w:tcPr>
                <w:tcW w:w="8080" w:type="dxa"/>
                <w:shd w:val="clear" w:color="auto" w:fill="auto"/>
                <w:vAlign w:val="center"/>
              </w:tcPr>
            </w:tcPrChange>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311E34">
        <w:trPr>
          <w:jc w:val="center"/>
        </w:trPr>
        <w:tc>
          <w:tcPr>
            <w:tcW w:w="1242" w:type="dxa"/>
            <w:shd w:val="clear" w:color="auto" w:fill="auto"/>
            <w:tcPrChange w:id="111" w:author="David Roelandt" w:date="2014-05-14T12:02:00Z">
              <w:tcPr>
                <w:tcW w:w="1242" w:type="dxa"/>
                <w:shd w:val="clear" w:color="auto" w:fill="auto"/>
              </w:tcPr>
            </w:tcPrChange>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12" w:author="David Roelandt" w:date="2014-05-14T12:02:00Z">
              <w:tcPr>
                <w:tcW w:w="8080" w:type="dxa"/>
                <w:shd w:val="clear" w:color="auto" w:fill="auto"/>
                <w:vAlign w:val="center"/>
              </w:tcPr>
            </w:tcPrChange>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113" w:name="_Toc261266119"/>
      <w:r>
        <w:t>Règles sur un profil</w:t>
      </w:r>
      <w:bookmarkEnd w:id="113"/>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114" w:name="_Toc261266120"/>
      <w:r>
        <w:t>Créer un nouveau profil</w:t>
      </w:r>
      <w:bookmarkEnd w:id="114"/>
    </w:p>
    <w:p w14:paraId="472EE1A5" w14:textId="556605F4" w:rsidR="00DD209F" w:rsidRDefault="00DD209F" w:rsidP="00EF104E">
      <w:r>
        <w:t>Pour créer un nouveau profil, l’administrateur doit utiliser le bouton suivant</w:t>
      </w:r>
      <w:ins w:id="115" w:author="David Roelandt" w:date="2014-05-14T12:00:00Z">
        <w:r w:rsidR="00311E34">
          <w:t> :</w:t>
        </w:r>
      </w:ins>
      <w:r>
        <w:t xml:space="preserve">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311E34">
      <w:pPr>
        <w:jc w:val="center"/>
        <w:pPrChange w:id="116" w:author="David Roelandt" w:date="2014-05-14T11:59:00Z">
          <w:pPr/>
        </w:pPrChange>
      </w:pPr>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117" w:name="_Toc261266121"/>
      <w:r>
        <w:t>C</w:t>
      </w:r>
      <w:r w:rsidR="005E77EC">
        <w:t>hamp</w:t>
      </w:r>
      <w:r>
        <w:t xml:space="preserve"> « </w:t>
      </w:r>
      <w:r w:rsidR="005E77EC">
        <w:t>Libellé</w:t>
      </w:r>
      <w:r>
        <w:t> »</w:t>
      </w:r>
      <w:bookmarkEnd w:id="117"/>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118" w:name="_Toc261266122"/>
      <w:r>
        <w:lastRenderedPageBreak/>
        <w:t>Bouton</w:t>
      </w:r>
      <w:r w:rsidR="00553AE4">
        <w:t xml:space="preserve"> « Créer »</w:t>
      </w:r>
      <w:bookmarkEnd w:id="118"/>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119" w:name="_Toc261266123"/>
      <w:r>
        <w:t>Bouton « Annuler »</w:t>
      </w:r>
      <w:bookmarkEnd w:id="119"/>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120" w:name="_Toc261266124"/>
      <w:r>
        <w:t>Modifier un profil</w:t>
      </w:r>
      <w:bookmarkEnd w:id="120"/>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121" w:name="_Toc261266125"/>
      <w:r>
        <w:t>Champ « Libellé »</w:t>
      </w:r>
      <w:bookmarkEnd w:id="121"/>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122" w:name="_Toc261266126"/>
      <w:r>
        <w:t>Bouton « Modifier »</w:t>
      </w:r>
      <w:bookmarkEnd w:id="122"/>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123" w:name="_Toc261266127"/>
      <w:r>
        <w:t>Bouton « Annuler »</w:t>
      </w:r>
      <w:bookmarkEnd w:id="123"/>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124" w:name="_Toc261266128"/>
      <w:r>
        <w:t>Supprimer un profil</w:t>
      </w:r>
      <w:bookmarkEnd w:id="124"/>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311E34">
      <w:pPr>
        <w:jc w:val="center"/>
        <w:pPrChange w:id="125" w:author="David Roelandt" w:date="2014-05-14T12:02:00Z">
          <w:pPr/>
        </w:pPrChange>
      </w:pPr>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126" w:name="_Toc261266129"/>
      <w:r>
        <w:t>Bouton « Confirm</w:t>
      </w:r>
      <w:r w:rsidR="00E36572">
        <w:t>er »</w:t>
      </w:r>
      <w:bookmarkEnd w:id="126"/>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127" w:name="_Toc261266130"/>
      <w:r>
        <w:t>Bouton « Annuler »</w:t>
      </w:r>
      <w:bookmarkEnd w:id="127"/>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128" w:name="_Toc261266131"/>
      <w:r>
        <w:lastRenderedPageBreak/>
        <w:t xml:space="preserve">Associer des </w:t>
      </w:r>
      <w:r w:rsidR="001F40B4">
        <w:t>« </w:t>
      </w:r>
      <w:r>
        <w:t>Groupes de Secret</w:t>
      </w:r>
      <w:r w:rsidR="001F40B4">
        <w:t>s »</w:t>
      </w:r>
      <w:r>
        <w:t xml:space="preserve"> à un </w:t>
      </w:r>
      <w:r w:rsidR="001F40B4">
        <w:t>« P</w:t>
      </w:r>
      <w:r>
        <w:t>rofil</w:t>
      </w:r>
      <w:r w:rsidR="001F40B4">
        <w:t> »</w:t>
      </w:r>
      <w:bookmarkEnd w:id="128"/>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311E34">
      <w:pPr>
        <w:jc w:val="center"/>
        <w:pPrChange w:id="129" w:author="David Roelandt" w:date="2014-05-14T12:02:00Z">
          <w:pPr/>
        </w:pPrChange>
      </w:pPr>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130" w:name="_Toc261266132"/>
      <w:r>
        <w:t>Champ « Droits »</w:t>
      </w:r>
      <w:bookmarkEnd w:id="130"/>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452C52CC" w:rsidR="00E36572" w:rsidRDefault="00E36572" w:rsidP="0038301D">
      <w:pPr>
        <w:pStyle w:val="NumroNiveau1"/>
        <w:numPr>
          <w:ilvl w:val="0"/>
          <w:numId w:val="10"/>
        </w:numPr>
      </w:pPr>
      <w:r>
        <w:t>Ecriture : permet de créer de nouveaux « Secrets » dans le « Groupe de Secrets » (dans l’écran « Tableaux de bord », le bouton « </w:t>
      </w:r>
      <w:ins w:id="131" w:author="David Roelandt" w:date="2014-05-14T12:03:00Z">
        <w:r w:rsidR="00311E34">
          <w:t>C</w:t>
        </w:r>
      </w:ins>
      <w:del w:id="132" w:author="David Roelandt" w:date="2014-05-14T12:03:00Z">
        <w:r w:rsidDel="00311E34">
          <w:delText>c</w:delText>
        </w:r>
      </w:del>
      <w:r>
        <w:t>réer » est disponible à l’utilisateur) ;</w:t>
      </w:r>
    </w:p>
    <w:p w14:paraId="1062E53E" w14:textId="210D2A03" w:rsidR="00E36572" w:rsidRDefault="00E36572" w:rsidP="0038301D">
      <w:pPr>
        <w:pStyle w:val="NumroNiveau1"/>
        <w:numPr>
          <w:ilvl w:val="0"/>
          <w:numId w:val="10"/>
        </w:numPr>
      </w:pPr>
      <w:r>
        <w:t>Modification : permet de modifier des « Secrets » contenus dans le « Groupe de Secrets » (dans l’écran « Tableaux de bord », le bouton « </w:t>
      </w:r>
      <w:del w:id="133" w:author="David Roelandt" w:date="2014-05-14T12:03:00Z">
        <w:r w:rsidDel="00311E34">
          <w:delText>m</w:delText>
        </w:r>
      </w:del>
      <w:ins w:id="134" w:author="David Roelandt" w:date="2014-05-14T12:03:00Z">
        <w:r w:rsidR="00311E34">
          <w:t>M</w:t>
        </w:r>
      </w:ins>
      <w:r>
        <w:t>odifier » est disponible sur l’occurrence pour lequel l’utilisateur à ce droit) ;</w:t>
      </w:r>
    </w:p>
    <w:p w14:paraId="3D0135D1" w14:textId="111188B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w:t>
      </w:r>
      <w:ins w:id="135" w:author="David Roelandt" w:date="2014-05-14T12:03:00Z">
        <w:r w:rsidR="00311E34">
          <w:t>S</w:t>
        </w:r>
      </w:ins>
      <w:del w:id="136" w:author="David Roelandt" w:date="2014-05-14T12:03:00Z">
        <w:r w:rsidDel="00311E34">
          <w:delText>s</w:delText>
        </w:r>
      </w:del>
      <w:r>
        <w:t>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137" w:name="_Toc261266133"/>
      <w:r>
        <w:t>Bouton « Gestion des Groupes de Secrets »</w:t>
      </w:r>
      <w:bookmarkEnd w:id="137"/>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138" w:name="_Toc261266134"/>
      <w:r>
        <w:t>Bouton « Associer »</w:t>
      </w:r>
      <w:bookmarkEnd w:id="138"/>
    </w:p>
    <w:p w14:paraId="4280ED4D" w14:textId="5D069DDF" w:rsidR="00DE48D2" w:rsidRDefault="003507AE" w:rsidP="00EF104E">
      <w:r>
        <w:t xml:space="preserve">Ce bouton sauvegarde tous les « Droits » que vous avez </w:t>
      </w:r>
      <w:del w:id="139" w:author="David Roelandt" w:date="2014-05-14T12:04:00Z">
        <w:r w:rsidDel="00311E34">
          <w:delText>attribué</w:delText>
        </w:r>
      </w:del>
      <w:ins w:id="140" w:author="David Roelandt" w:date="2014-05-14T12:04:00Z">
        <w:r w:rsidR="00311E34">
          <w:t>attribués</w:t>
        </w:r>
      </w:ins>
      <w:r>
        <w:t xml:space="preserve"> entre ce « Profil » et ces « Groupes de Secrets »</w:t>
      </w:r>
      <w:r w:rsidR="00207641">
        <w:t>.</w:t>
      </w:r>
    </w:p>
    <w:p w14:paraId="671C8068" w14:textId="77777777" w:rsidR="003507AE" w:rsidRDefault="003507AE" w:rsidP="00765B39">
      <w:pPr>
        <w:pStyle w:val="Titre4"/>
      </w:pPr>
      <w:bookmarkStart w:id="141" w:name="_Toc261266135"/>
      <w:r>
        <w:t>Bouton « Annuler »</w:t>
      </w:r>
      <w:bookmarkEnd w:id="141"/>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142" w:name="_Toc261266136"/>
      <w:r>
        <w:lastRenderedPageBreak/>
        <w:t>Gestion des civilités</w:t>
      </w:r>
      <w:bookmarkEnd w:id="142"/>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143" w:name="_Toc261266137"/>
      <w:r>
        <w:t>Accéder à l’écran de gestion des civilités</w:t>
      </w:r>
      <w:bookmarkEnd w:id="143"/>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311E34">
      <w:pPr>
        <w:jc w:val="center"/>
        <w:pPrChange w:id="144" w:author="David Roelandt" w:date="2014-05-14T12:04:00Z">
          <w:pPr/>
        </w:pPrChange>
      </w:pPr>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61E34C47" w14:textId="4DA5EF55" w:rsidR="00311E34" w:rsidRDefault="00E72E52" w:rsidP="00311E34">
      <w:pPr>
        <w:jc w:val="center"/>
        <w:rPr>
          <w:ins w:id="145" w:author="David Roelandt" w:date="2014-05-14T12:04:00Z"/>
        </w:rPr>
        <w:pPrChange w:id="146" w:author="David Roelandt" w:date="2014-05-14T12:04:00Z">
          <w:pPr/>
        </w:pPrChange>
      </w:pPr>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p>
    <w:p w14:paraId="7ADF50C6" w14:textId="67F21895" w:rsidR="00E72E52" w:rsidRPr="00122B7C" w:rsidRDefault="00E72E52" w:rsidP="00E72E52">
      <w:r>
        <w:t>Le bouton « Gérer les civilités » permet d’entrer dans l’écran de gestion des Civilités.</w:t>
      </w:r>
    </w:p>
    <w:p w14:paraId="64BB06DA" w14:textId="77777777" w:rsidR="00377F61" w:rsidRDefault="00377F61" w:rsidP="00765B39">
      <w:pPr>
        <w:pStyle w:val="Titre3"/>
      </w:pPr>
      <w:bookmarkStart w:id="147" w:name="_Toc261266138"/>
      <w:r>
        <w:t>Ecran liste des civilités</w:t>
      </w:r>
      <w:bookmarkEnd w:id="147"/>
    </w:p>
    <w:p w14:paraId="7602B966" w14:textId="77777777" w:rsidR="00621DD7" w:rsidRPr="00621DD7" w:rsidRDefault="00E05E42" w:rsidP="00311E34">
      <w:pPr>
        <w:jc w:val="center"/>
        <w:pPrChange w:id="148" w:author="David Roelandt" w:date="2014-05-14T12:04:00Z">
          <w:pPr/>
        </w:pPrChange>
      </w:pPr>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149" w:name="_Toc261266139"/>
      <w:r>
        <w:t>Colonne « Prénom »</w:t>
      </w:r>
      <w:bookmarkEnd w:id="149"/>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150" w:name="_Toc261266140"/>
      <w:r>
        <w:t>Colonne « Nom »</w:t>
      </w:r>
      <w:bookmarkEnd w:id="150"/>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151" w:name="_Toc261266141"/>
      <w:r>
        <w:t>Colonne « Sexe »</w:t>
      </w:r>
      <w:bookmarkEnd w:id="151"/>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152" w:name="_Toc261266142"/>
      <w:r>
        <w:t>Colonne « Actions »</w:t>
      </w:r>
      <w:bookmarkEnd w:id="152"/>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153" w:author="David Roelandt" w:date="2014-05-14T12:04:00Z">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42"/>
        <w:gridCol w:w="8080"/>
        <w:tblGridChange w:id="154">
          <w:tblGrid>
            <w:gridCol w:w="1242"/>
            <w:gridCol w:w="8080"/>
          </w:tblGrid>
        </w:tblGridChange>
      </w:tblGrid>
      <w:tr w:rsidR="00B5595D" w14:paraId="283F7B81" w14:textId="77777777" w:rsidTr="00311E34">
        <w:trPr>
          <w:tblHeader/>
          <w:jc w:val="center"/>
          <w:trPrChange w:id="155" w:author="David Roelandt" w:date="2014-05-14T12:04:00Z">
            <w:trPr>
              <w:tblHeader/>
            </w:trPr>
          </w:trPrChange>
        </w:trPr>
        <w:tc>
          <w:tcPr>
            <w:tcW w:w="1242" w:type="dxa"/>
            <w:shd w:val="clear" w:color="auto" w:fill="auto"/>
            <w:tcPrChange w:id="156" w:author="David Roelandt" w:date="2014-05-14T12:04:00Z">
              <w:tcPr>
                <w:tcW w:w="1242" w:type="dxa"/>
                <w:shd w:val="clear" w:color="auto" w:fill="auto"/>
              </w:tcPr>
            </w:tcPrChange>
          </w:tcPr>
          <w:p w14:paraId="13F06926" w14:textId="77777777" w:rsidR="00B5595D" w:rsidRDefault="00B5595D" w:rsidP="00C218A4">
            <w:pPr>
              <w:pStyle w:val="Titrecolonne"/>
              <w:jc w:val="center"/>
            </w:pPr>
            <w:r>
              <w:t>Bouton</w:t>
            </w:r>
          </w:p>
        </w:tc>
        <w:tc>
          <w:tcPr>
            <w:tcW w:w="8080" w:type="dxa"/>
            <w:shd w:val="clear" w:color="auto" w:fill="auto"/>
            <w:tcPrChange w:id="157" w:author="David Roelandt" w:date="2014-05-14T12:04:00Z">
              <w:tcPr>
                <w:tcW w:w="8080" w:type="dxa"/>
                <w:shd w:val="clear" w:color="auto" w:fill="auto"/>
              </w:tcPr>
            </w:tcPrChange>
          </w:tcPr>
          <w:p w14:paraId="08FE8BA2" w14:textId="77777777" w:rsidR="00B5595D" w:rsidRDefault="00B5595D" w:rsidP="002319BC">
            <w:pPr>
              <w:pStyle w:val="Titrecolonne"/>
            </w:pPr>
            <w:r>
              <w:t>Signification</w:t>
            </w:r>
          </w:p>
        </w:tc>
      </w:tr>
      <w:tr w:rsidR="00B5595D" w14:paraId="06155020" w14:textId="77777777" w:rsidTr="00311E34">
        <w:trPr>
          <w:jc w:val="center"/>
        </w:trPr>
        <w:tc>
          <w:tcPr>
            <w:tcW w:w="1242" w:type="dxa"/>
            <w:shd w:val="clear" w:color="auto" w:fill="auto"/>
            <w:tcPrChange w:id="158" w:author="David Roelandt" w:date="2014-05-14T12:04:00Z">
              <w:tcPr>
                <w:tcW w:w="1242" w:type="dxa"/>
                <w:shd w:val="clear" w:color="auto" w:fill="auto"/>
              </w:tcPr>
            </w:tcPrChange>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59" w:author="David Roelandt" w:date="2014-05-14T12:04:00Z">
              <w:tcPr>
                <w:tcW w:w="8080" w:type="dxa"/>
                <w:shd w:val="clear" w:color="auto" w:fill="auto"/>
                <w:vAlign w:val="center"/>
              </w:tcPr>
            </w:tcPrChange>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311E34">
        <w:trPr>
          <w:jc w:val="center"/>
        </w:trPr>
        <w:tc>
          <w:tcPr>
            <w:tcW w:w="1242" w:type="dxa"/>
            <w:shd w:val="clear" w:color="auto" w:fill="auto"/>
            <w:tcPrChange w:id="160" w:author="David Roelandt" w:date="2014-05-14T12:04:00Z">
              <w:tcPr>
                <w:tcW w:w="1242" w:type="dxa"/>
                <w:shd w:val="clear" w:color="auto" w:fill="auto"/>
              </w:tcPr>
            </w:tcPrChange>
          </w:tcPr>
          <w:p w14:paraId="7AAF8E0C" w14:textId="77777777" w:rsidR="00B5595D" w:rsidRDefault="00E05E42" w:rsidP="00C218A4">
            <w:pPr>
              <w:pStyle w:val="Textetableau"/>
              <w:jc w:val="center"/>
            </w:pPr>
            <w:r>
              <w:rPr>
                <w:noProof/>
              </w:rPr>
              <w:lastRenderedPageBreak/>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61" w:author="David Roelandt" w:date="2014-05-14T12:04:00Z">
              <w:tcPr>
                <w:tcW w:w="8080" w:type="dxa"/>
                <w:shd w:val="clear" w:color="auto" w:fill="auto"/>
                <w:vAlign w:val="center"/>
              </w:tcPr>
            </w:tcPrChange>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162" w:name="_Toc261266143"/>
      <w:r>
        <w:t>Bouton « Retour »</w:t>
      </w:r>
      <w:bookmarkEnd w:id="162"/>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163" w:name="_Toc261266144"/>
      <w:r>
        <w:t>Bouton « Créer »</w:t>
      </w:r>
      <w:bookmarkEnd w:id="163"/>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164" w:name="_Toc261266145"/>
      <w:r>
        <w:t>Règles sur les civilités</w:t>
      </w:r>
      <w:bookmarkEnd w:id="164"/>
    </w:p>
    <w:p w14:paraId="4827229B" w14:textId="71DB7C99" w:rsidR="00BE56BF" w:rsidRDefault="00BE56BF" w:rsidP="0038301D">
      <w:pPr>
        <w:pStyle w:val="NumroNiveau1"/>
        <w:numPr>
          <w:ilvl w:val="0"/>
          <w:numId w:val="14"/>
        </w:numPr>
      </w:pPr>
      <w:r>
        <w:t>Il ne peut y avoir 2 civilités ayant un même prénom, nom et sexe</w:t>
      </w:r>
      <w:ins w:id="165" w:author="David Roelandt" w:date="2014-05-14T12:05:00Z">
        <w:r w:rsidR="00311E34">
          <w:t>.</w:t>
        </w:r>
      </w:ins>
    </w:p>
    <w:p w14:paraId="7E724782" w14:textId="77777777" w:rsidR="004226E8" w:rsidRDefault="004226E8" w:rsidP="00765B39">
      <w:pPr>
        <w:pStyle w:val="Titre3"/>
      </w:pPr>
      <w:bookmarkStart w:id="166" w:name="_Toc261266146"/>
      <w:r>
        <w:t>Création</w:t>
      </w:r>
      <w:bookmarkEnd w:id="166"/>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311E34">
      <w:pPr>
        <w:jc w:val="center"/>
        <w:pPrChange w:id="167" w:author="David Roelandt" w:date="2014-05-14T12:04:00Z">
          <w:pPr/>
        </w:pPrChange>
      </w:pPr>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168" w:name="_Toc261266147"/>
      <w:r>
        <w:t xml:space="preserve">Modification </w:t>
      </w:r>
      <w:r w:rsidR="00BE56BF">
        <w:t>d’une civilité</w:t>
      </w:r>
      <w:bookmarkEnd w:id="168"/>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311E34">
      <w:pPr>
        <w:jc w:val="center"/>
        <w:pPrChange w:id="169" w:author="David Roelandt" w:date="2014-05-14T12:05:00Z">
          <w:pPr/>
        </w:pPrChange>
      </w:pPr>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170" w:name="_Toc261266148"/>
      <w:r>
        <w:t>Champ</w:t>
      </w:r>
      <w:r w:rsidR="006C25AF">
        <w:t xml:space="preserve"> « Prénom »</w:t>
      </w:r>
      <w:bookmarkEnd w:id="170"/>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171" w:name="_Toc261266149"/>
      <w:r>
        <w:t>Champ « Nom »</w:t>
      </w:r>
      <w:bookmarkEnd w:id="171"/>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172" w:name="_Toc261266150"/>
      <w:r>
        <w:lastRenderedPageBreak/>
        <w:t>Liste déroulante « Sexe »</w:t>
      </w:r>
      <w:bookmarkEnd w:id="172"/>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173" w:name="_Toc261266151"/>
      <w:r>
        <w:t>Bouton « Créer »</w:t>
      </w:r>
      <w:r w:rsidR="0034606E">
        <w:t xml:space="preserve"> ou « Modifier »</w:t>
      </w:r>
      <w:bookmarkEnd w:id="173"/>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174" w:name="_Toc261266152"/>
      <w:r>
        <w:t>Bouton « Annuler »</w:t>
      </w:r>
      <w:bookmarkEnd w:id="174"/>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175" w:name="_Toc261266153"/>
      <w:r>
        <w:t>Suppression d’une civilité</w:t>
      </w:r>
      <w:bookmarkEnd w:id="175"/>
    </w:p>
    <w:p w14:paraId="1FCBADAA" w14:textId="3D2F2174" w:rsidR="00D255AA" w:rsidRPr="00D255AA" w:rsidRDefault="004226E8" w:rsidP="00311E34">
      <w:pPr>
        <w:jc w:val="center"/>
        <w:pPrChange w:id="176" w:author="David Roelandt" w:date="2014-05-14T12:05:00Z">
          <w:pPr/>
        </w:pPrChange>
      </w:pPr>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177" w:name="_Toc261266154"/>
      <w:r>
        <w:t>Bouton « </w:t>
      </w:r>
      <w:r w:rsidR="004226E8">
        <w:t>Confir</w:t>
      </w:r>
      <w:r>
        <w:t>mer »</w:t>
      </w:r>
      <w:bookmarkEnd w:id="17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178" w:name="_Toc261266155"/>
      <w:r>
        <w:t>Bouton « Annuler »</w:t>
      </w:r>
      <w:bookmarkEnd w:id="17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179" w:name="_Toc261266156"/>
      <w:r>
        <w:t>Gestion des Entités</w:t>
      </w:r>
      <w:bookmarkEnd w:id="17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fldChar w:fldCharType="begin"/>
      </w:r>
      <w:r>
        <w:instrText xml:space="preserve"> </w:instrText>
      </w:r>
      <w:r w:rsidR="007370EE">
        <w:instrText>REF</w:instrText>
      </w:r>
      <w:r>
        <w:instrText xml:space="preserve"> _Ref216447919 \r \h </w:instrText>
      </w:r>
      <w:r>
        <w:fldChar w:fldCharType="separate"/>
      </w:r>
      <w:r w:rsidR="00F96D10">
        <w:t>7.1.4.1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80" w:name="_Toc261266157"/>
      <w:r>
        <w:t>Accéder à l’écran de gestion des entités</w:t>
      </w:r>
      <w:bookmarkEnd w:id="18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311E34">
      <w:pPr>
        <w:jc w:val="center"/>
        <w:pPrChange w:id="181" w:author="David Roelandt" w:date="2014-05-14T12:05:00Z">
          <w:pPr/>
        </w:pPrChange>
      </w:pPr>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3DBFA2F1" w14:textId="77777777" w:rsidR="00311E34" w:rsidRDefault="00311E34">
      <w:pPr>
        <w:spacing w:before="0"/>
        <w:jc w:val="left"/>
        <w:rPr>
          <w:ins w:id="182" w:author="David Roelandt" w:date="2014-05-14T12:05:00Z"/>
        </w:rPr>
      </w:pPr>
      <w:ins w:id="183" w:author="David Roelandt" w:date="2014-05-14T12:05:00Z">
        <w:r>
          <w:br w:type="page"/>
        </w:r>
      </w:ins>
    </w:p>
    <w:p w14:paraId="641F40F2" w14:textId="0C47E8EE" w:rsidR="004226E8" w:rsidRDefault="004226E8" w:rsidP="004226E8">
      <w:r>
        <w:lastRenderedPageBreak/>
        <w:t>Ensuite, il faut utiliser la boite de synthèse dédiée aux Entités, comme dans l’exemple ci-dessous :</w:t>
      </w:r>
    </w:p>
    <w:p w14:paraId="7BDABF07" w14:textId="45727140" w:rsidR="00311E34" w:rsidRDefault="004226E8" w:rsidP="00311E34">
      <w:pPr>
        <w:jc w:val="center"/>
        <w:rPr>
          <w:ins w:id="184" w:author="David Roelandt" w:date="2014-05-14T12:05:00Z"/>
        </w:rPr>
        <w:pPrChange w:id="185" w:author="David Roelandt" w:date="2014-05-14T12:05:00Z">
          <w:pPr/>
        </w:pPrChange>
      </w:pPr>
      <w:r>
        <w:rPr>
          <w:noProof/>
        </w:rPr>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p>
    <w:p w14:paraId="1E0B74AF" w14:textId="11DF7AB0" w:rsidR="004226E8" w:rsidRPr="00122B7C" w:rsidRDefault="004226E8" w:rsidP="004226E8">
      <w:r>
        <w:t>Le bouton « Gérer les entités » permet d’entrer dans l’écran de gestion des Entités.</w:t>
      </w:r>
    </w:p>
    <w:p w14:paraId="327F72C8" w14:textId="77777777" w:rsidR="00657085" w:rsidRDefault="00657085" w:rsidP="001D7D35">
      <w:pPr>
        <w:pStyle w:val="Titre3"/>
      </w:pPr>
      <w:bookmarkStart w:id="186" w:name="_Toc261266158"/>
      <w:r>
        <w:t xml:space="preserve">Ecran liste des </w:t>
      </w:r>
      <w:r w:rsidR="00327BDA">
        <w:t>ent</w:t>
      </w:r>
      <w:r>
        <w:t>ités</w:t>
      </w:r>
      <w:bookmarkEnd w:id="186"/>
    </w:p>
    <w:p w14:paraId="5E633F6A" w14:textId="77777777" w:rsidR="004558D6" w:rsidRPr="004558D6" w:rsidRDefault="00E05E42" w:rsidP="00311E34">
      <w:pPr>
        <w:jc w:val="center"/>
        <w:pPrChange w:id="187" w:author="David Roelandt" w:date="2014-05-14T12:05:00Z">
          <w:pPr/>
        </w:pPrChange>
      </w:pPr>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88" w:name="_Toc261266159"/>
      <w:r>
        <w:t>Colonne « Code</w:t>
      </w:r>
      <w:r w:rsidR="00657085">
        <w:t> »</w:t>
      </w:r>
      <w:bookmarkEnd w:id="188"/>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89" w:name="_Toc261266160"/>
      <w:r>
        <w:t>Colonne « </w:t>
      </w:r>
      <w:r w:rsidR="003C184D">
        <w:t>Libellé </w:t>
      </w:r>
      <w:r>
        <w:t>»</w:t>
      </w:r>
      <w:bookmarkEnd w:id="189"/>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90" w:name="_Toc261266161"/>
      <w:r>
        <w:t>Colonne « Actions »</w:t>
      </w:r>
      <w:bookmarkEnd w:id="190"/>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191" w:author="David Roelandt" w:date="2014-05-14T12:06:00Z">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42"/>
        <w:gridCol w:w="8080"/>
        <w:tblGridChange w:id="192">
          <w:tblGrid>
            <w:gridCol w:w="1242"/>
            <w:gridCol w:w="8080"/>
          </w:tblGrid>
        </w:tblGridChange>
      </w:tblGrid>
      <w:tr w:rsidR="00657085" w14:paraId="66AF6D3A" w14:textId="77777777" w:rsidTr="00311E34">
        <w:trPr>
          <w:tblHeader/>
          <w:trPrChange w:id="193" w:author="David Roelandt" w:date="2014-05-14T12:06:00Z">
            <w:trPr>
              <w:tblHeader/>
            </w:trPr>
          </w:trPrChange>
        </w:trPr>
        <w:tc>
          <w:tcPr>
            <w:tcW w:w="1242" w:type="dxa"/>
            <w:shd w:val="clear" w:color="auto" w:fill="auto"/>
            <w:tcPrChange w:id="194" w:author="David Roelandt" w:date="2014-05-14T12:06:00Z">
              <w:tcPr>
                <w:tcW w:w="1242" w:type="dxa"/>
                <w:shd w:val="clear" w:color="auto" w:fill="auto"/>
              </w:tcPr>
            </w:tcPrChange>
          </w:tcPr>
          <w:p w14:paraId="3DA2ACD3" w14:textId="77777777" w:rsidR="00657085" w:rsidRDefault="00657085" w:rsidP="00C218A4">
            <w:pPr>
              <w:pStyle w:val="Titrecolonne"/>
              <w:jc w:val="center"/>
            </w:pPr>
            <w:r>
              <w:t>Bouton</w:t>
            </w:r>
          </w:p>
        </w:tc>
        <w:tc>
          <w:tcPr>
            <w:tcW w:w="8080" w:type="dxa"/>
            <w:shd w:val="clear" w:color="auto" w:fill="auto"/>
            <w:tcPrChange w:id="195" w:author="David Roelandt" w:date="2014-05-14T12:06:00Z">
              <w:tcPr>
                <w:tcW w:w="8080" w:type="dxa"/>
                <w:shd w:val="clear" w:color="auto" w:fill="auto"/>
              </w:tcPr>
            </w:tcPrChange>
          </w:tcPr>
          <w:p w14:paraId="24CCFA6A" w14:textId="77777777" w:rsidR="00657085" w:rsidRDefault="00657085" w:rsidP="00657085">
            <w:pPr>
              <w:pStyle w:val="Titrecolonne"/>
            </w:pPr>
            <w:r>
              <w:t>Signification</w:t>
            </w:r>
          </w:p>
        </w:tc>
      </w:tr>
      <w:tr w:rsidR="00657085" w14:paraId="4C6911CA" w14:textId="77777777" w:rsidTr="00311E34">
        <w:tc>
          <w:tcPr>
            <w:tcW w:w="1242" w:type="dxa"/>
            <w:shd w:val="clear" w:color="auto" w:fill="auto"/>
            <w:tcPrChange w:id="196" w:author="David Roelandt" w:date="2014-05-14T12:06:00Z">
              <w:tcPr>
                <w:tcW w:w="1242" w:type="dxa"/>
                <w:shd w:val="clear" w:color="auto" w:fill="auto"/>
              </w:tcPr>
            </w:tcPrChange>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97" w:author="David Roelandt" w:date="2014-05-14T12:06:00Z">
              <w:tcPr>
                <w:tcW w:w="8080" w:type="dxa"/>
                <w:shd w:val="clear" w:color="auto" w:fill="auto"/>
                <w:vAlign w:val="center"/>
              </w:tcPr>
            </w:tcPrChange>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311E34">
        <w:tc>
          <w:tcPr>
            <w:tcW w:w="1242" w:type="dxa"/>
            <w:shd w:val="clear" w:color="auto" w:fill="auto"/>
            <w:tcPrChange w:id="198" w:author="David Roelandt" w:date="2014-05-14T12:06:00Z">
              <w:tcPr>
                <w:tcW w:w="1242" w:type="dxa"/>
                <w:shd w:val="clear" w:color="auto" w:fill="auto"/>
              </w:tcPr>
            </w:tcPrChange>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199" w:author="David Roelandt" w:date="2014-05-14T12:06:00Z">
              <w:tcPr>
                <w:tcW w:w="8080" w:type="dxa"/>
                <w:shd w:val="clear" w:color="auto" w:fill="auto"/>
                <w:vAlign w:val="center"/>
              </w:tcPr>
            </w:tcPrChange>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200" w:name="_Toc261266162"/>
      <w:r>
        <w:t>Bouton « Retour »</w:t>
      </w:r>
      <w:bookmarkEnd w:id="200"/>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201" w:name="_Toc261266163"/>
      <w:r>
        <w:t>Bouton « Créer »</w:t>
      </w:r>
      <w:bookmarkEnd w:id="201"/>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202" w:name="_Toc261266164"/>
      <w:r>
        <w:t xml:space="preserve">Règles sur les </w:t>
      </w:r>
      <w:r w:rsidR="002C4B53">
        <w:t>ent</w:t>
      </w:r>
      <w:r>
        <w:t>ités</w:t>
      </w:r>
      <w:bookmarkEnd w:id="202"/>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203" w:name="_Toc261266165"/>
      <w:r>
        <w:lastRenderedPageBreak/>
        <w:t xml:space="preserve">Création ou Modification d’une </w:t>
      </w:r>
      <w:r w:rsidR="00AC55B5">
        <w:t>entité</w:t>
      </w:r>
      <w:bookmarkEnd w:id="203"/>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311E34">
      <w:pPr>
        <w:jc w:val="center"/>
        <w:pPrChange w:id="204" w:author="David Roelandt" w:date="2014-05-14T12:06:00Z">
          <w:pPr/>
        </w:pPrChange>
      </w:pPr>
      <w:r w:rsidRPr="00A26791">
        <w:rPr>
          <w:noProof/>
        </w:rPr>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311E34">
      <w:pPr>
        <w:jc w:val="center"/>
        <w:pPrChange w:id="205" w:author="David Roelandt" w:date="2014-05-14T12:06:00Z">
          <w:pPr/>
        </w:pPrChange>
      </w:pPr>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206" w:name="_Toc261266166"/>
      <w:r>
        <w:t>Champ « Code »</w:t>
      </w:r>
      <w:bookmarkEnd w:id="206"/>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207" w:name="_Toc261266167"/>
      <w:r>
        <w:t>Champ « Libellé »</w:t>
      </w:r>
      <w:bookmarkEnd w:id="207"/>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208" w:name="_Toc261266168"/>
      <w:r>
        <w:t>Bouton « Annuler »</w:t>
      </w:r>
      <w:bookmarkEnd w:id="208"/>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209" w:name="_Toc261266169"/>
      <w:r>
        <w:t>Bouton « Créer »</w:t>
      </w:r>
      <w:r w:rsidR="00CC2D01">
        <w:t xml:space="preserve"> ou « Modifier »</w:t>
      </w:r>
      <w:bookmarkEnd w:id="209"/>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210" w:name="_Toc261266170"/>
      <w:r>
        <w:t>Suppression d’une entité</w:t>
      </w:r>
      <w:bookmarkEnd w:id="210"/>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311E34">
      <w:pPr>
        <w:jc w:val="center"/>
        <w:pPrChange w:id="211" w:author="David Roelandt" w:date="2014-05-14T12:06:00Z">
          <w:pPr/>
        </w:pPrChange>
      </w:pPr>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212" w:name="_Toc261266171"/>
      <w:r>
        <w:t>Bouton « Annuler »</w:t>
      </w:r>
      <w:bookmarkEnd w:id="212"/>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213" w:name="_Toc261266172"/>
      <w:r>
        <w:lastRenderedPageBreak/>
        <w:t>Bouton « </w:t>
      </w:r>
      <w:r w:rsidR="00CC2D01">
        <w:t>Confir</w:t>
      </w:r>
      <w:r>
        <w:t>m</w:t>
      </w:r>
      <w:r w:rsidR="002B30CB">
        <w:t>er »</w:t>
      </w:r>
      <w:bookmarkEnd w:id="213"/>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214" w:name="_Toc261266173"/>
      <w:r>
        <w:t xml:space="preserve">Gestion des </w:t>
      </w:r>
      <w:r w:rsidR="00160133">
        <w:t>Groupes</w:t>
      </w:r>
      <w:r>
        <w:t xml:space="preserve"> de </w:t>
      </w:r>
      <w:r w:rsidR="00160133">
        <w:t>Secrets</w:t>
      </w:r>
      <w:bookmarkEnd w:id="214"/>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215" w:name="_Toc261266174"/>
      <w:r>
        <w:t>Accéder à l’écran de gestion des groupes de secrets</w:t>
      </w:r>
      <w:bookmarkEnd w:id="215"/>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311E34">
      <w:pPr>
        <w:jc w:val="center"/>
        <w:pPrChange w:id="216" w:author="David Roelandt" w:date="2014-05-14T12:07:00Z">
          <w:pPr/>
        </w:pPrChange>
      </w:pPr>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5C4AEEF3" w14:textId="29E6FC8D" w:rsidR="00311E34" w:rsidRDefault="00B04C2E" w:rsidP="00311E34">
      <w:pPr>
        <w:jc w:val="center"/>
        <w:rPr>
          <w:ins w:id="217" w:author="David Roelandt" w:date="2014-05-14T12:07:00Z"/>
        </w:rPr>
        <w:pPrChange w:id="218" w:author="David Roelandt" w:date="2014-05-14T12:07:00Z">
          <w:pPr/>
        </w:pPrChange>
      </w:pPr>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p>
    <w:p w14:paraId="4FF57AE9" w14:textId="41BDD025" w:rsidR="00B04C2E" w:rsidRPr="00122B7C" w:rsidRDefault="00B04C2E" w:rsidP="00B04C2E">
      <w:r>
        <w:t>Le bouton « Gérer les groupes de secrets » permet d’entrer dans l’écran de gestion des Groupes de Secrets.</w:t>
      </w:r>
    </w:p>
    <w:p w14:paraId="4388FB33" w14:textId="77777777" w:rsidR="00B374CF" w:rsidRDefault="00B374CF" w:rsidP="00160133">
      <w:pPr>
        <w:pStyle w:val="Titre3"/>
      </w:pPr>
      <w:bookmarkStart w:id="219" w:name="_Toc261266175"/>
      <w:r>
        <w:t xml:space="preserve">Ecran liste des </w:t>
      </w:r>
      <w:r w:rsidR="001F40B4">
        <w:t>« Groupes de Secret</w:t>
      </w:r>
      <w:r w:rsidR="00194A56">
        <w:t>s</w:t>
      </w:r>
      <w:r w:rsidR="001F40B4">
        <w:t> »</w:t>
      </w:r>
      <w:bookmarkEnd w:id="219"/>
    </w:p>
    <w:p w14:paraId="7919A126" w14:textId="77777777" w:rsidR="00B374CF" w:rsidRDefault="00E05E42" w:rsidP="00311E34">
      <w:pPr>
        <w:jc w:val="center"/>
        <w:pPrChange w:id="220" w:author="David Roelandt" w:date="2014-05-14T12:07:00Z">
          <w:pPr/>
        </w:pPrChange>
      </w:pPr>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221" w:name="_Toc261266176"/>
      <w:r>
        <w:t>Colonne « Libellé »</w:t>
      </w:r>
      <w:bookmarkEnd w:id="221"/>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222" w:name="_Ref226682218"/>
      <w:bookmarkStart w:id="223" w:name="_Toc261266177"/>
      <w:r>
        <w:t>Colonne « Alerte »</w:t>
      </w:r>
      <w:bookmarkEnd w:id="222"/>
      <w:bookmarkEnd w:id="223"/>
    </w:p>
    <w:p w14:paraId="33A8F32F" w14:textId="1D737049" w:rsidR="00991A4B" w:rsidRPr="001B6931" w:rsidRDefault="00991A4B" w:rsidP="00B374CF">
      <w:r>
        <w:t>La boîte à cocher permet de remonter une alerte pour tous les « Secrets » qui seront accédés par la suite. Les moyens de remonter des alertes sont paramétrables. Il faut se reporter au chapitre</w:t>
      </w:r>
      <w:ins w:id="224" w:author="David Roelandt" w:date="2014-05-14T12:08:00Z">
        <w:r w:rsidR="00311E34">
          <w:t xml:space="preserve"> 9</w:t>
        </w:r>
      </w:ins>
      <w:r>
        <w:t xml:space="preserve"> « Gestion des préférences ».</w:t>
      </w:r>
    </w:p>
    <w:p w14:paraId="7386338E" w14:textId="77777777" w:rsidR="00B374CF" w:rsidRDefault="00B374CF" w:rsidP="00160133">
      <w:pPr>
        <w:pStyle w:val="Titre4"/>
      </w:pPr>
      <w:bookmarkStart w:id="225" w:name="_Toc261266178"/>
      <w:r>
        <w:lastRenderedPageBreak/>
        <w:t>Colonne « Actions »</w:t>
      </w:r>
      <w:bookmarkEnd w:id="225"/>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26" w:author="David Roelandt" w:date="2014-05-14T12:08:00Z">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42"/>
        <w:gridCol w:w="8080"/>
        <w:tblGridChange w:id="227">
          <w:tblGrid>
            <w:gridCol w:w="1242"/>
            <w:gridCol w:w="8080"/>
          </w:tblGrid>
        </w:tblGridChange>
      </w:tblGrid>
      <w:tr w:rsidR="00B374CF" w14:paraId="72E1FE3E" w14:textId="77777777" w:rsidTr="00311E34">
        <w:trPr>
          <w:tblHeader/>
          <w:jc w:val="center"/>
          <w:trPrChange w:id="228" w:author="David Roelandt" w:date="2014-05-14T12:08:00Z">
            <w:trPr>
              <w:tblHeader/>
            </w:trPr>
          </w:trPrChange>
        </w:trPr>
        <w:tc>
          <w:tcPr>
            <w:tcW w:w="1242" w:type="dxa"/>
            <w:shd w:val="clear" w:color="auto" w:fill="auto"/>
            <w:tcPrChange w:id="229" w:author="David Roelandt" w:date="2014-05-14T12:08:00Z">
              <w:tcPr>
                <w:tcW w:w="1242" w:type="dxa"/>
                <w:shd w:val="clear" w:color="auto" w:fill="auto"/>
              </w:tcPr>
            </w:tcPrChange>
          </w:tcPr>
          <w:p w14:paraId="5E3CFA72" w14:textId="77777777" w:rsidR="00B374CF" w:rsidRDefault="00B374CF" w:rsidP="00C218A4">
            <w:pPr>
              <w:pStyle w:val="Titrecolonne"/>
              <w:jc w:val="center"/>
            </w:pPr>
            <w:r>
              <w:t>Bouton</w:t>
            </w:r>
          </w:p>
        </w:tc>
        <w:tc>
          <w:tcPr>
            <w:tcW w:w="8080" w:type="dxa"/>
            <w:shd w:val="clear" w:color="auto" w:fill="auto"/>
            <w:tcPrChange w:id="230" w:author="David Roelandt" w:date="2014-05-14T12:08:00Z">
              <w:tcPr>
                <w:tcW w:w="8080" w:type="dxa"/>
                <w:shd w:val="clear" w:color="auto" w:fill="auto"/>
              </w:tcPr>
            </w:tcPrChange>
          </w:tcPr>
          <w:p w14:paraId="6460DBED" w14:textId="77777777" w:rsidR="00B374CF" w:rsidRDefault="00B374CF" w:rsidP="00B374CF">
            <w:pPr>
              <w:pStyle w:val="Titrecolonne"/>
            </w:pPr>
            <w:r>
              <w:t>Signification</w:t>
            </w:r>
          </w:p>
        </w:tc>
      </w:tr>
      <w:tr w:rsidR="00B374CF" w14:paraId="19619B00" w14:textId="77777777" w:rsidTr="00311E34">
        <w:trPr>
          <w:jc w:val="center"/>
        </w:trPr>
        <w:tc>
          <w:tcPr>
            <w:tcW w:w="1242" w:type="dxa"/>
            <w:shd w:val="clear" w:color="auto" w:fill="auto"/>
            <w:tcPrChange w:id="231" w:author="David Roelandt" w:date="2014-05-14T12:08:00Z">
              <w:tcPr>
                <w:tcW w:w="1242" w:type="dxa"/>
                <w:shd w:val="clear" w:color="auto" w:fill="auto"/>
              </w:tcPr>
            </w:tcPrChange>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232" w:author="David Roelandt" w:date="2014-05-14T12:08:00Z">
              <w:tcPr>
                <w:tcW w:w="8080" w:type="dxa"/>
                <w:shd w:val="clear" w:color="auto" w:fill="auto"/>
                <w:vAlign w:val="center"/>
              </w:tcPr>
            </w:tcPrChange>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311E34">
        <w:trPr>
          <w:jc w:val="center"/>
        </w:trPr>
        <w:tc>
          <w:tcPr>
            <w:tcW w:w="1242" w:type="dxa"/>
            <w:shd w:val="clear" w:color="auto" w:fill="auto"/>
            <w:tcPrChange w:id="233" w:author="David Roelandt" w:date="2014-05-14T12:08:00Z">
              <w:tcPr>
                <w:tcW w:w="1242" w:type="dxa"/>
                <w:shd w:val="clear" w:color="auto" w:fill="auto"/>
              </w:tcPr>
            </w:tcPrChange>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234" w:author="David Roelandt" w:date="2014-05-14T12:08:00Z">
              <w:tcPr>
                <w:tcW w:w="8080" w:type="dxa"/>
                <w:shd w:val="clear" w:color="auto" w:fill="auto"/>
                <w:vAlign w:val="center"/>
              </w:tcPr>
            </w:tcPrChange>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311E34">
        <w:trPr>
          <w:jc w:val="center"/>
        </w:trPr>
        <w:tc>
          <w:tcPr>
            <w:tcW w:w="1242" w:type="dxa"/>
            <w:shd w:val="clear" w:color="auto" w:fill="auto"/>
            <w:tcPrChange w:id="235" w:author="David Roelandt" w:date="2014-05-14T12:08:00Z">
              <w:tcPr>
                <w:tcW w:w="1242" w:type="dxa"/>
                <w:shd w:val="clear" w:color="auto" w:fill="auto"/>
              </w:tcPr>
            </w:tcPrChange>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236" w:author="David Roelandt" w:date="2014-05-14T12:08:00Z">
              <w:tcPr>
                <w:tcW w:w="8080" w:type="dxa"/>
                <w:shd w:val="clear" w:color="auto" w:fill="auto"/>
                <w:vAlign w:val="center"/>
              </w:tcPr>
            </w:tcPrChange>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311E34">
        <w:trPr>
          <w:jc w:val="center"/>
        </w:trPr>
        <w:tc>
          <w:tcPr>
            <w:tcW w:w="1242" w:type="dxa"/>
            <w:shd w:val="clear" w:color="auto" w:fill="auto"/>
            <w:tcPrChange w:id="237" w:author="David Roelandt" w:date="2014-05-14T12:08:00Z">
              <w:tcPr>
                <w:tcW w:w="1242" w:type="dxa"/>
                <w:shd w:val="clear" w:color="auto" w:fill="auto"/>
              </w:tcPr>
            </w:tcPrChange>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238" w:author="David Roelandt" w:date="2014-05-14T12:08:00Z">
              <w:tcPr>
                <w:tcW w:w="8080" w:type="dxa"/>
                <w:shd w:val="clear" w:color="auto" w:fill="auto"/>
                <w:vAlign w:val="center"/>
              </w:tcPr>
            </w:tcPrChange>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239" w:name="_Toc261266179"/>
      <w:r>
        <w:t>Bouton « Retour »</w:t>
      </w:r>
      <w:bookmarkEnd w:id="239"/>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240" w:name="_Toc261266180"/>
      <w:r>
        <w:t>Bouton « Créer »</w:t>
      </w:r>
      <w:bookmarkEnd w:id="240"/>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241" w:name="_Toc261266181"/>
      <w:r>
        <w:t>Règles sur les</w:t>
      </w:r>
      <w:r w:rsidR="00004967">
        <w:t xml:space="preserve"> groupes de secrets</w:t>
      </w:r>
      <w:bookmarkEnd w:id="241"/>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242" w:name="_Toc261266182"/>
      <w:r>
        <w:t>Création ou Modification d’un</w:t>
      </w:r>
      <w:r w:rsidR="00004967">
        <w:t xml:space="preserve"> groupe de secrets</w:t>
      </w:r>
      <w:bookmarkEnd w:id="242"/>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311E34">
      <w:pPr>
        <w:jc w:val="center"/>
        <w:pPrChange w:id="243" w:author="David Roelandt" w:date="2014-05-14T12:08:00Z">
          <w:pPr/>
        </w:pPrChange>
      </w:pPr>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01371B75" w14:textId="77777777" w:rsidR="00281653" w:rsidRDefault="00281653">
      <w:pPr>
        <w:spacing w:before="0"/>
        <w:jc w:val="left"/>
        <w:rPr>
          <w:ins w:id="244" w:author="David Roelandt" w:date="2014-05-14T12:09:00Z"/>
        </w:rPr>
      </w:pPr>
      <w:ins w:id="245" w:author="David Roelandt" w:date="2014-05-14T12:09:00Z">
        <w:r>
          <w:br w:type="page"/>
        </w:r>
      </w:ins>
    </w:p>
    <w:p w14:paraId="60908254" w14:textId="1C62467E" w:rsidR="00B04C2E" w:rsidRDefault="00B04C2E" w:rsidP="00B04C2E">
      <w:r>
        <w:lastRenderedPageBreak/>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281653">
      <w:pPr>
        <w:jc w:val="center"/>
        <w:pPrChange w:id="246" w:author="David Roelandt" w:date="2014-05-14T12:09:00Z">
          <w:pPr/>
        </w:pPrChange>
      </w:pPr>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247" w:name="_Toc261266183"/>
      <w:r>
        <w:t>Champ « Libellé »</w:t>
      </w:r>
      <w:bookmarkEnd w:id="24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248" w:name="_Ref226682244"/>
      <w:bookmarkStart w:id="249" w:name="_Toc261266184"/>
      <w:r>
        <w:t>Boîte à cocher « Alerte »</w:t>
      </w:r>
      <w:bookmarkEnd w:id="248"/>
      <w:bookmarkEnd w:id="24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250" w:name="_Toc261266185"/>
      <w:r>
        <w:t>Bouton « Annuler »</w:t>
      </w:r>
      <w:bookmarkEnd w:id="25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251" w:name="_Toc261266186"/>
      <w:r>
        <w:t>Bouton « Créer »</w:t>
      </w:r>
      <w:r w:rsidR="00CC2D01">
        <w:t xml:space="preserve"> ou « Modifier »</w:t>
      </w:r>
      <w:bookmarkEnd w:id="25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252" w:name="_Toc261266187"/>
      <w:r>
        <w:t>Suppression d’un</w:t>
      </w:r>
      <w:r w:rsidR="00004967">
        <w:t xml:space="preserve"> groupe de secrets</w:t>
      </w:r>
      <w:bookmarkEnd w:id="25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281653">
      <w:pPr>
        <w:jc w:val="center"/>
        <w:pPrChange w:id="253" w:author="David Roelandt" w:date="2014-05-14T12:09:00Z">
          <w:pPr/>
        </w:pPrChange>
      </w:pPr>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254" w:name="_Toc261266188"/>
      <w:r>
        <w:t>Bouton « Annuler »</w:t>
      </w:r>
      <w:bookmarkEnd w:id="254"/>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255" w:name="_Toc261266189"/>
      <w:r>
        <w:t>Bouton « </w:t>
      </w:r>
      <w:r w:rsidR="00CC2D01">
        <w:t>Confir</w:t>
      </w:r>
      <w:r>
        <w:t>mer »</w:t>
      </w:r>
      <w:bookmarkEnd w:id="255"/>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256" w:name="_Toc261266190"/>
      <w:r>
        <w:lastRenderedPageBreak/>
        <w:t>Associer des Profils à un Groupe de Secrets</w:t>
      </w:r>
      <w:bookmarkEnd w:id="256"/>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257" w:name="_Toc261266191"/>
      <w:r>
        <w:t>L’influence</w:t>
      </w:r>
      <w:r w:rsidR="00F07AD2">
        <w:t xml:space="preserve"> des droits sur les associations</w:t>
      </w:r>
      <w:bookmarkEnd w:id="257"/>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 xml:space="preserve">accèdent à un même « Secret », l’utilisateur récupérera </w:t>
      </w:r>
      <w:proofErr w:type="spellStart"/>
      <w:r w:rsidR="00043494">
        <w:t>touts</w:t>
      </w:r>
      <w:proofErr w:type="spellEnd"/>
      <w:r w:rsidR="00043494">
        <w:t xml:space="preserve"> les « Droits » fournis par ces « Profils ».</w:t>
      </w:r>
    </w:p>
    <w:p w14:paraId="108D5B5B" w14:textId="77777777" w:rsidR="00022383" w:rsidRDefault="00022383" w:rsidP="004724C2">
      <w:r>
        <w:t xml:space="preserve">Par la suite, chaque « Droit » restreindra l’accès aux données mais aura également une influence sur </w:t>
      </w:r>
      <w:commentRangeStart w:id="258"/>
      <w:r>
        <w:t>l’IHM</w:t>
      </w:r>
      <w:commentRangeEnd w:id="258"/>
      <w:r w:rsidR="00281653">
        <w:rPr>
          <w:rStyle w:val="Marquedecommentaire"/>
        </w:rPr>
        <w:commentReference w:id="258"/>
      </w:r>
      <w:r>
        <w:t xml:space="preserve">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281653">
      <w:pPr>
        <w:jc w:val="center"/>
        <w:pPrChange w:id="259" w:author="David Roelandt" w:date="2014-05-14T12:09:00Z">
          <w:pPr/>
        </w:pPrChange>
      </w:pPr>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139794AD" w14:textId="77777777" w:rsidR="00281653" w:rsidRDefault="00281653">
      <w:pPr>
        <w:spacing w:before="0"/>
        <w:jc w:val="left"/>
        <w:rPr>
          <w:ins w:id="260" w:author="David Roelandt" w:date="2014-05-14T12:10:00Z"/>
        </w:rPr>
      </w:pPr>
      <w:ins w:id="261" w:author="David Roelandt" w:date="2014-05-14T12:10:00Z">
        <w:r>
          <w:br w:type="page"/>
        </w:r>
      </w:ins>
    </w:p>
    <w:p w14:paraId="57C83283" w14:textId="0CF0F945" w:rsidR="00022383" w:rsidRDefault="00022383" w:rsidP="004724C2">
      <w:r>
        <w:lastRenderedPageBreak/>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262" w:author="David Roelandt" w:date="2014-05-14T12:10: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4605"/>
        <w:gridCol w:w="4605"/>
        <w:tblGridChange w:id="263">
          <w:tblGrid>
            <w:gridCol w:w="4605"/>
            <w:gridCol w:w="4605"/>
          </w:tblGrid>
        </w:tblGridChange>
      </w:tblGrid>
      <w:tr w:rsidR="00022383" w14:paraId="39CAE185" w14:textId="77777777" w:rsidTr="00281653">
        <w:trPr>
          <w:jc w:val="center"/>
        </w:trPr>
        <w:tc>
          <w:tcPr>
            <w:tcW w:w="4605" w:type="dxa"/>
            <w:shd w:val="clear" w:color="auto" w:fill="auto"/>
            <w:tcPrChange w:id="264" w:author="David Roelandt" w:date="2014-05-14T12:10:00Z">
              <w:tcPr>
                <w:tcW w:w="4605" w:type="dxa"/>
                <w:shd w:val="clear" w:color="auto" w:fill="auto"/>
              </w:tcPr>
            </w:tcPrChange>
          </w:tcPr>
          <w:p w14:paraId="3646BA7C" w14:textId="77777777" w:rsidR="00022383" w:rsidRDefault="00022383" w:rsidP="00022383">
            <w:pPr>
              <w:pStyle w:val="Titrecolonne"/>
            </w:pPr>
            <w:r>
              <w:t>Droit</w:t>
            </w:r>
          </w:p>
        </w:tc>
        <w:tc>
          <w:tcPr>
            <w:tcW w:w="4605" w:type="dxa"/>
            <w:shd w:val="clear" w:color="auto" w:fill="auto"/>
            <w:tcPrChange w:id="265" w:author="David Roelandt" w:date="2014-05-14T12:10:00Z">
              <w:tcPr>
                <w:tcW w:w="4605" w:type="dxa"/>
                <w:shd w:val="clear" w:color="auto" w:fill="auto"/>
              </w:tcPr>
            </w:tcPrChange>
          </w:tcPr>
          <w:p w14:paraId="526CFA4B" w14:textId="77777777" w:rsidR="00022383" w:rsidRDefault="00022383" w:rsidP="00022383">
            <w:pPr>
              <w:pStyle w:val="Titrecolonne"/>
            </w:pPr>
            <w:r>
              <w:t>Impact sur l’IHM</w:t>
            </w:r>
          </w:p>
        </w:tc>
      </w:tr>
      <w:tr w:rsidR="00022383" w14:paraId="5543548D" w14:textId="77777777" w:rsidTr="00281653">
        <w:trPr>
          <w:jc w:val="center"/>
        </w:trPr>
        <w:tc>
          <w:tcPr>
            <w:tcW w:w="4605" w:type="dxa"/>
            <w:shd w:val="clear" w:color="auto" w:fill="auto"/>
            <w:tcPrChange w:id="266" w:author="David Roelandt" w:date="2014-05-14T12:10:00Z">
              <w:tcPr>
                <w:tcW w:w="4605" w:type="dxa"/>
                <w:shd w:val="clear" w:color="auto" w:fill="auto"/>
              </w:tcPr>
            </w:tcPrChange>
          </w:tcPr>
          <w:p w14:paraId="373A6FBA" w14:textId="77777777" w:rsidR="00022383" w:rsidRDefault="00022383" w:rsidP="00022383">
            <w:pPr>
              <w:pStyle w:val="Textetableau"/>
            </w:pPr>
            <w:r>
              <w:t>Lecture</w:t>
            </w:r>
          </w:p>
        </w:tc>
        <w:tc>
          <w:tcPr>
            <w:tcW w:w="4605" w:type="dxa"/>
            <w:shd w:val="clear" w:color="auto" w:fill="auto"/>
            <w:tcPrChange w:id="267" w:author="David Roelandt" w:date="2014-05-14T12:10:00Z">
              <w:tcPr>
                <w:tcW w:w="4605" w:type="dxa"/>
                <w:shd w:val="clear" w:color="auto" w:fill="auto"/>
              </w:tcPr>
            </w:tcPrChange>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281653">
        <w:trPr>
          <w:jc w:val="center"/>
        </w:trPr>
        <w:tc>
          <w:tcPr>
            <w:tcW w:w="4605" w:type="dxa"/>
            <w:shd w:val="clear" w:color="auto" w:fill="auto"/>
            <w:tcPrChange w:id="268" w:author="David Roelandt" w:date="2014-05-14T12:10:00Z">
              <w:tcPr>
                <w:tcW w:w="4605" w:type="dxa"/>
                <w:shd w:val="clear" w:color="auto" w:fill="auto"/>
              </w:tcPr>
            </w:tcPrChange>
          </w:tcPr>
          <w:p w14:paraId="130F7B65" w14:textId="77777777" w:rsidR="00022383" w:rsidRDefault="00022383" w:rsidP="00022383">
            <w:pPr>
              <w:pStyle w:val="Textetableau"/>
            </w:pPr>
            <w:r>
              <w:t>Ecriture</w:t>
            </w:r>
          </w:p>
        </w:tc>
        <w:tc>
          <w:tcPr>
            <w:tcW w:w="4605" w:type="dxa"/>
            <w:shd w:val="clear" w:color="auto" w:fill="auto"/>
            <w:tcPrChange w:id="269" w:author="David Roelandt" w:date="2014-05-14T12:10:00Z">
              <w:tcPr>
                <w:tcW w:w="4605" w:type="dxa"/>
                <w:shd w:val="clear" w:color="auto" w:fill="auto"/>
              </w:tcPr>
            </w:tcPrChange>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 xml:space="preserve">Toutefois, il ne pourra créer un Secret que dans les listes qui seront disponibles dans l’écran de </w:t>
            </w:r>
            <w:commentRangeStart w:id="270"/>
            <w:r>
              <w:t>création</w:t>
            </w:r>
            <w:commentRangeEnd w:id="270"/>
            <w:r w:rsidR="00281653">
              <w:rPr>
                <w:rStyle w:val="Marquedecommentaire"/>
              </w:rPr>
              <w:commentReference w:id="270"/>
            </w:r>
            <w:r>
              <w:t>.</w:t>
            </w:r>
          </w:p>
        </w:tc>
      </w:tr>
      <w:tr w:rsidR="00022383" w14:paraId="53EAA93D" w14:textId="77777777" w:rsidTr="00281653">
        <w:trPr>
          <w:jc w:val="center"/>
        </w:trPr>
        <w:tc>
          <w:tcPr>
            <w:tcW w:w="4605" w:type="dxa"/>
            <w:shd w:val="clear" w:color="auto" w:fill="auto"/>
            <w:tcPrChange w:id="271" w:author="David Roelandt" w:date="2014-05-14T12:10:00Z">
              <w:tcPr>
                <w:tcW w:w="4605" w:type="dxa"/>
                <w:shd w:val="clear" w:color="auto" w:fill="auto"/>
              </w:tcPr>
            </w:tcPrChange>
          </w:tcPr>
          <w:p w14:paraId="115141AF" w14:textId="77777777" w:rsidR="00022383" w:rsidRDefault="00022383" w:rsidP="00022383">
            <w:pPr>
              <w:pStyle w:val="Textetableau"/>
            </w:pPr>
            <w:r>
              <w:t>Modification</w:t>
            </w:r>
          </w:p>
        </w:tc>
        <w:tc>
          <w:tcPr>
            <w:tcW w:w="4605" w:type="dxa"/>
            <w:shd w:val="clear" w:color="auto" w:fill="auto"/>
            <w:tcPrChange w:id="272" w:author="David Roelandt" w:date="2014-05-14T12:10:00Z">
              <w:tcPr>
                <w:tcW w:w="4605" w:type="dxa"/>
                <w:shd w:val="clear" w:color="auto" w:fill="auto"/>
              </w:tcPr>
            </w:tcPrChange>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281653">
        <w:trPr>
          <w:jc w:val="center"/>
        </w:trPr>
        <w:tc>
          <w:tcPr>
            <w:tcW w:w="4605" w:type="dxa"/>
            <w:shd w:val="clear" w:color="auto" w:fill="auto"/>
            <w:tcPrChange w:id="273" w:author="David Roelandt" w:date="2014-05-14T12:10:00Z">
              <w:tcPr>
                <w:tcW w:w="4605" w:type="dxa"/>
                <w:shd w:val="clear" w:color="auto" w:fill="auto"/>
              </w:tcPr>
            </w:tcPrChange>
          </w:tcPr>
          <w:p w14:paraId="6C6B707C" w14:textId="77777777" w:rsidR="00022383" w:rsidRDefault="00022383" w:rsidP="00022383">
            <w:pPr>
              <w:pStyle w:val="Textetableau"/>
            </w:pPr>
            <w:r>
              <w:t>Suppression</w:t>
            </w:r>
          </w:p>
        </w:tc>
        <w:tc>
          <w:tcPr>
            <w:tcW w:w="4605" w:type="dxa"/>
            <w:shd w:val="clear" w:color="auto" w:fill="auto"/>
            <w:tcPrChange w:id="274" w:author="David Roelandt" w:date="2014-05-14T12:10:00Z">
              <w:tcPr>
                <w:tcW w:w="4605" w:type="dxa"/>
                <w:shd w:val="clear" w:color="auto" w:fill="auto"/>
              </w:tcPr>
            </w:tcPrChange>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275" w:name="_Toc261266192"/>
      <w:r>
        <w:t>Associer des Droits</w:t>
      </w:r>
      <w:bookmarkEnd w:id="275"/>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6465397E" w:rsidR="00043494" w:rsidRDefault="00043494" w:rsidP="004724C2">
      <w:r>
        <w:t>Dans l’exemple ci-dessus, les « Droits</w:t>
      </w:r>
      <w:ins w:id="276" w:author="David Roelandt" w:date="2014-05-14T12:12:00Z">
        <w:r w:rsidR="00281653">
          <w:t> »</w:t>
        </w:r>
      </w:ins>
      <w:r>
        <w:t xml:space="preserve">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w:t>
      </w:r>
      <w:proofErr w:type="spellStart"/>
      <w:r w:rsidR="00022383">
        <w:t>root</w:t>
      </w:r>
      <w:proofErr w:type="spellEnd"/>
      <w:r w:rsidR="00022383">
        <w:t> » de Production ».</w:t>
      </w:r>
    </w:p>
    <w:p w14:paraId="40BF3FBF" w14:textId="77777777" w:rsidR="00022383" w:rsidRDefault="00022383" w:rsidP="00043494">
      <w:pPr>
        <w:pStyle w:val="PuceNiveau1"/>
      </w:pPr>
      <w:r>
        <w:t>Le profil « Administrateur Systèmes » à tous les « droits » sur les secrets contenus dans le groupe de secrets « Comptes « </w:t>
      </w:r>
      <w:proofErr w:type="spellStart"/>
      <w:r>
        <w:t>root</w:t>
      </w:r>
      <w:proofErr w:type="spellEnd"/>
      <w:r>
        <w: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w:t>
      </w:r>
      <w:proofErr w:type="spellStart"/>
      <w:r>
        <w:t>root</w:t>
      </w:r>
      <w:proofErr w:type="spellEnd"/>
      <w:r>
        <w: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281653">
      <w:pPr>
        <w:jc w:val="center"/>
        <w:pPrChange w:id="277" w:author="David Roelandt" w:date="2014-05-14T12:12:00Z">
          <w:pPr/>
        </w:pPrChange>
      </w:pPr>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45A7A2B3" w:rsidR="006E03A3" w:rsidRDefault="006E03A3" w:rsidP="006E03A3">
      <w:pPr>
        <w:pStyle w:val="PuceNiveau1"/>
      </w:pPr>
      <w:r>
        <w:t xml:space="preserve">Il a au moins le droit de créer un secret dans un groupe : présence du bouton </w:t>
      </w:r>
      <w:ins w:id="278" w:author="David Roelandt" w:date="2014-05-14T12:12:00Z">
        <w:r w:rsidR="00281653">
          <w:t>« </w:t>
        </w:r>
      </w:ins>
      <w:del w:id="279" w:author="David Roelandt" w:date="2014-05-14T12:12:00Z">
        <w:r w:rsidDel="00281653">
          <w:delText>c</w:delText>
        </w:r>
      </w:del>
      <w:ins w:id="280" w:author="David Roelandt" w:date="2014-05-14T12:12:00Z">
        <w:r w:rsidR="00281653">
          <w:t>C</w:t>
        </w:r>
      </w:ins>
      <w:r>
        <w:t>réer</w:t>
      </w:r>
      <w:ins w:id="281" w:author="David Roelandt" w:date="2014-05-14T12:12:00Z">
        <w:r w:rsidR="00281653">
          <w:t> »</w:t>
        </w:r>
      </w:ins>
      <w:r>
        <w:t>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lastRenderedPageBreak/>
        <w:t>Il peut uniquement lire les secrets du groupe de secrets « Comptes « </w:t>
      </w:r>
      <w:proofErr w:type="spellStart"/>
      <w:r>
        <w:t>admin</w:t>
      </w:r>
      <w:proofErr w:type="spellEnd"/>
      <w:r>
        <w:t> » du réseau de Production ;</w:t>
      </w:r>
    </w:p>
    <w:p w14:paraId="0B62B4DF" w14:textId="16B28AAD" w:rsidR="006E03A3" w:rsidRDefault="006E03A3" w:rsidP="006E03A3">
      <w:pPr>
        <w:pStyle w:val="PuceNiveau1"/>
      </w:pPr>
      <w:r>
        <w:t>Il peut tout (à priori) tout faire sur le groupe de secrets « Compte « </w:t>
      </w:r>
      <w:proofErr w:type="spellStart"/>
      <w:r>
        <w:t>root</w:t>
      </w:r>
      <w:proofErr w:type="spellEnd"/>
      <w:del w:id="282" w:author="David Roelandt" w:date="2014-05-14T12:13:00Z">
        <w:r w:rsidDel="00281653">
          <w:rPr>
            <w:rFonts w:ascii="Verdana" w:hAnsi="Verdana"/>
          </w:rPr>
          <w:delText>"</w:delText>
        </w:r>
      </w:del>
      <w:ins w:id="283" w:author="David Roelandt" w:date="2014-05-14T12:13:00Z">
        <w:r w:rsidR="00281653">
          <w:rPr>
            <w:rFonts w:ascii="Verdana" w:hAnsi="Verdana"/>
          </w:rPr>
          <w:t> »</w:t>
        </w:r>
      </w:ins>
      <w:r>
        <w:t xml:space="preserve"> de Production ».</w:t>
      </w:r>
    </w:p>
    <w:p w14:paraId="64C191D9" w14:textId="77777777" w:rsidR="00FF6AAC" w:rsidRDefault="00FF6AAC" w:rsidP="00160133">
      <w:pPr>
        <w:pStyle w:val="Titre3"/>
      </w:pPr>
      <w:bookmarkStart w:id="284" w:name="_Toc261266193"/>
      <w:r>
        <w:t>Gérer les Secrets dans un Groupe de Secrets</w:t>
      </w:r>
      <w:bookmarkEnd w:id="284"/>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285" w:name="_Toc261266194"/>
      <w:r>
        <w:t>Colonne « Type »</w:t>
      </w:r>
      <w:bookmarkEnd w:id="285"/>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proofErr w:type="spellStart"/>
      <w:r w:rsidRPr="00B008E4">
        <w:rPr>
          <w:b/>
          <w:color w:val="9EC630"/>
        </w:rPr>
        <w:t>Secret</w:t>
      </w:r>
      <w:r w:rsidRPr="00B008E4">
        <w:rPr>
          <w:b/>
          <w:color w:val="568EB6"/>
          <w:szCs w:val="20"/>
        </w:rPr>
        <w:t>Manager</w:t>
      </w:r>
      <w:proofErr w:type="spellEnd"/>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286" w:name="_Toc261266195"/>
      <w:r>
        <w:t>Colonne « </w:t>
      </w:r>
      <w:r w:rsidR="00DF0310">
        <w:t>Environnement</w:t>
      </w:r>
      <w:r>
        <w:t> »</w:t>
      </w:r>
      <w:bookmarkEnd w:id="286"/>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proofErr w:type="spellStart"/>
      <w:r w:rsidRPr="00B008E4">
        <w:rPr>
          <w:b/>
          <w:color w:val="9EC630"/>
        </w:rPr>
        <w:t>Secret</w:t>
      </w:r>
      <w:r w:rsidRPr="00B008E4">
        <w:rPr>
          <w:b/>
          <w:color w:val="568EB6"/>
          <w:szCs w:val="20"/>
        </w:rPr>
        <w:t>Manager</w:t>
      </w:r>
      <w:proofErr w:type="spellEnd"/>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proofErr w:type="spellStart"/>
      <w:r w:rsidRPr="00B008E4">
        <w:rPr>
          <w:b/>
          <w:color w:val="9EC630"/>
        </w:rPr>
        <w:t>Secret</w:t>
      </w:r>
      <w:r w:rsidRPr="00B008E4">
        <w:rPr>
          <w:b/>
          <w:color w:val="568EB6"/>
          <w:szCs w:val="20"/>
        </w:rPr>
        <w:t>Manager</w:t>
      </w:r>
      <w:proofErr w:type="spellEnd"/>
      <w:r>
        <w:t xml:space="preserve"> ne gère que 4 niveaux pour le </w:t>
      </w:r>
      <w:commentRangeStart w:id="287"/>
      <w:r>
        <w:t>moment</w:t>
      </w:r>
      <w:commentRangeEnd w:id="287"/>
      <w:r w:rsidR="00281653">
        <w:rPr>
          <w:rStyle w:val="Marquedecommentaire"/>
          <w:i w:val="0"/>
          <w:color w:val="auto"/>
        </w:rPr>
        <w:commentReference w:id="287"/>
      </w:r>
      <w:r>
        <w:t>.</w:t>
      </w:r>
    </w:p>
    <w:p w14:paraId="0942D53D" w14:textId="77777777" w:rsidR="00DF0310" w:rsidRDefault="00DF0310" w:rsidP="00160133">
      <w:pPr>
        <w:pStyle w:val="Titre4"/>
      </w:pPr>
      <w:bookmarkStart w:id="288" w:name="_Toc261266196"/>
      <w:r>
        <w:t>Colonne « A</w:t>
      </w:r>
      <w:r w:rsidR="00CC6352">
        <w:t>pplication</w:t>
      </w:r>
      <w:r>
        <w:t> »</w:t>
      </w:r>
      <w:bookmarkEnd w:id="288"/>
    </w:p>
    <w:p w14:paraId="63FB45D2" w14:textId="77777777" w:rsidR="00DF0310" w:rsidRPr="001B6931" w:rsidRDefault="00354540" w:rsidP="00DF0310">
      <w:commentRangeStart w:id="289"/>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commentRangeEnd w:id="289"/>
      <w:r w:rsidR="00281653">
        <w:rPr>
          <w:rStyle w:val="Marquedecommentaire"/>
        </w:rPr>
        <w:commentReference w:id="289"/>
      </w:r>
    </w:p>
    <w:p w14:paraId="39B28020" w14:textId="77777777" w:rsidR="00DF0310" w:rsidRDefault="00DF0310" w:rsidP="00160133">
      <w:pPr>
        <w:pStyle w:val="Titre4"/>
      </w:pPr>
      <w:bookmarkStart w:id="290" w:name="_Toc261266197"/>
      <w:r>
        <w:t>Colonne « </w:t>
      </w:r>
      <w:r w:rsidR="0005765A">
        <w:t>Hôte</w:t>
      </w:r>
      <w:r>
        <w:t> »</w:t>
      </w:r>
      <w:bookmarkEnd w:id="290"/>
    </w:p>
    <w:p w14:paraId="0FEA289D" w14:textId="77777777" w:rsidR="00467D8D" w:rsidRPr="001B6931" w:rsidRDefault="00467D8D" w:rsidP="00467D8D">
      <w:r>
        <w:t>Ce champ est libre en saisie pour l’Administrateur et il est obligatoire. Il permet de pouvoir rattacher le « Secret » à un « Serveur » ou à un « </w:t>
      </w:r>
      <w:commentRangeStart w:id="291"/>
      <w:r>
        <w:t>Equipement</w:t>
      </w:r>
      <w:commentRangeEnd w:id="291"/>
      <w:r w:rsidR="00281653">
        <w:rPr>
          <w:rStyle w:val="Marquedecommentaire"/>
        </w:rPr>
        <w:commentReference w:id="291"/>
      </w:r>
      <w:r>
        <w:t> ».</w:t>
      </w:r>
    </w:p>
    <w:p w14:paraId="2524D279" w14:textId="77777777" w:rsidR="00DF0310" w:rsidRDefault="00DF0310" w:rsidP="00160133">
      <w:pPr>
        <w:pStyle w:val="Titre4"/>
      </w:pPr>
      <w:bookmarkStart w:id="292" w:name="_Toc261266198"/>
      <w:r>
        <w:t>Colonne « </w:t>
      </w:r>
      <w:r w:rsidR="00467D8D">
        <w:t>Utilisateur </w:t>
      </w:r>
      <w:r>
        <w:t>»</w:t>
      </w:r>
      <w:bookmarkEnd w:id="292"/>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293" w:name="_Ref226682262"/>
      <w:bookmarkStart w:id="294" w:name="_Toc261266199"/>
      <w:r>
        <w:lastRenderedPageBreak/>
        <w:t>Colonne « Alerte »</w:t>
      </w:r>
      <w:bookmarkEnd w:id="293"/>
      <w:bookmarkEnd w:id="294"/>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295" w:name="_Toc261266200"/>
      <w:r>
        <w:t>Colonne « </w:t>
      </w:r>
      <w:r w:rsidR="00FD607B">
        <w:t>Commentaire</w:t>
      </w:r>
      <w:r>
        <w:t> »</w:t>
      </w:r>
      <w:bookmarkEnd w:id="295"/>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296" w:name="_Toc261266201"/>
      <w:r>
        <w:t>Colonne « Actions »</w:t>
      </w:r>
      <w:bookmarkEnd w:id="296"/>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297" w:name="_Toc261266202"/>
      <w:r>
        <w:t>Bouton « Retour »</w:t>
      </w:r>
      <w:bookmarkEnd w:id="297"/>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298" w:name="_Toc261266203"/>
      <w:r>
        <w:t>Bouton « Créer »</w:t>
      </w:r>
      <w:bookmarkEnd w:id="298"/>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281653">
      <w:pPr>
        <w:jc w:val="center"/>
        <w:pPrChange w:id="299" w:author="David Roelandt" w:date="2014-05-14T12:16:00Z">
          <w:pPr/>
        </w:pPrChange>
      </w:pPr>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300" w:name="_Toc261266204"/>
      <w:r>
        <w:lastRenderedPageBreak/>
        <w:t>Gestion des Applications</w:t>
      </w:r>
      <w:bookmarkEnd w:id="300"/>
    </w:p>
    <w:p w14:paraId="443C76B2" w14:textId="3B85C4CA" w:rsidR="001C2D49" w:rsidRDefault="001C2D49" w:rsidP="001C2D49">
      <w:r>
        <w:t>Les « Applications » sont particulièrement importantes quand on cré</w:t>
      </w:r>
      <w:del w:id="301" w:author="David Roelandt" w:date="2014-05-14T12:17:00Z">
        <w:r w:rsidDel="00281653">
          <w:delText>é</w:delText>
        </w:r>
      </w:del>
      <w:r>
        <w:t>e des « Secrets » de type « mots de passe applicatif ».</w:t>
      </w:r>
    </w:p>
    <w:p w14:paraId="13ADBED1" w14:textId="2FD64391" w:rsidR="001C2D49" w:rsidRDefault="001C2D49" w:rsidP="001C2D49">
      <w:pPr>
        <w:pStyle w:val="Titre3"/>
      </w:pPr>
      <w:bookmarkStart w:id="302" w:name="_Toc261266205"/>
      <w:r>
        <w:t>Accéder à l’écran de gestion des Applications</w:t>
      </w:r>
      <w:bookmarkEnd w:id="302"/>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281653">
      <w:pPr>
        <w:jc w:val="center"/>
        <w:pPrChange w:id="303" w:author="David Roelandt" w:date="2014-05-14T12:17:00Z">
          <w:pPr/>
        </w:pPrChange>
      </w:pPr>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t>Ensuite, il faut utiliser la boite de synthèse dédiée aux Applications, comme dans l’exemple ci-dessous :</w:t>
      </w:r>
    </w:p>
    <w:p w14:paraId="224000A9" w14:textId="421F5F4E" w:rsidR="00281653" w:rsidRDefault="006730A3" w:rsidP="00281653">
      <w:pPr>
        <w:jc w:val="center"/>
        <w:rPr>
          <w:ins w:id="304" w:author="David Roelandt" w:date="2014-05-14T12:17:00Z"/>
        </w:rPr>
        <w:pPrChange w:id="305" w:author="David Roelandt" w:date="2014-05-14T12:17:00Z">
          <w:pPr/>
        </w:pPrChange>
      </w:pPr>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p>
    <w:p w14:paraId="12D8E15F" w14:textId="0C660D78" w:rsidR="001C2D49" w:rsidRPr="00122B7C" w:rsidRDefault="001C2D49" w:rsidP="001C2D49">
      <w:r>
        <w:t>Le bouton « Gérer les groupes de secrets » permet d’entrer dans l’écran de gestion des Groupes de Secrets.</w:t>
      </w:r>
    </w:p>
    <w:p w14:paraId="254ABE4C" w14:textId="19956945" w:rsidR="001C2D49" w:rsidRDefault="001C2D49" w:rsidP="001C2D49">
      <w:pPr>
        <w:pStyle w:val="Titre3"/>
      </w:pPr>
      <w:bookmarkStart w:id="306" w:name="_Toc261266206"/>
      <w:r>
        <w:t>Ecran liste des « </w:t>
      </w:r>
      <w:r w:rsidR="006730A3">
        <w:t>Application</w:t>
      </w:r>
      <w:r>
        <w:t>s »</w:t>
      </w:r>
      <w:bookmarkEnd w:id="306"/>
    </w:p>
    <w:p w14:paraId="3F7339B5" w14:textId="3B6B5743" w:rsidR="001C2D49" w:rsidRDefault="006730A3" w:rsidP="00D06FC6">
      <w:pPr>
        <w:jc w:val="center"/>
        <w:pPrChange w:id="307" w:author="David Roelandt" w:date="2014-05-14T12:17:00Z">
          <w:pPr/>
        </w:pPrChange>
      </w:pPr>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308" w:name="_Toc261266207"/>
      <w:r>
        <w:t>Colonne « </w:t>
      </w:r>
      <w:r w:rsidR="006730A3">
        <w:t>Nom</w:t>
      </w:r>
      <w:r>
        <w:t> »</w:t>
      </w:r>
      <w:bookmarkEnd w:id="308"/>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309" w:author="David Roelandt" w:date="2014-05-14T12:17: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4605"/>
        <w:gridCol w:w="4605"/>
        <w:tblGridChange w:id="310">
          <w:tblGrid>
            <w:gridCol w:w="4605"/>
            <w:gridCol w:w="4605"/>
          </w:tblGrid>
        </w:tblGridChange>
      </w:tblGrid>
      <w:tr w:rsidR="006730A3" w14:paraId="27A4570C" w14:textId="77777777" w:rsidTr="00D06FC6">
        <w:trPr>
          <w:jc w:val="center"/>
        </w:trPr>
        <w:tc>
          <w:tcPr>
            <w:tcW w:w="4605" w:type="dxa"/>
            <w:shd w:val="clear" w:color="auto" w:fill="auto"/>
            <w:tcPrChange w:id="311" w:author="David Roelandt" w:date="2014-05-14T12:17:00Z">
              <w:tcPr>
                <w:tcW w:w="4605" w:type="dxa"/>
                <w:shd w:val="clear" w:color="auto" w:fill="auto"/>
              </w:tcPr>
            </w:tcPrChange>
          </w:tcPr>
          <w:p w14:paraId="77667505" w14:textId="7341090D" w:rsidR="006730A3" w:rsidRDefault="006730A3" w:rsidP="006730A3">
            <w:pPr>
              <w:pStyle w:val="Titrecolonne"/>
            </w:pPr>
            <w:r>
              <w:t>Bouton</w:t>
            </w:r>
          </w:p>
        </w:tc>
        <w:tc>
          <w:tcPr>
            <w:tcW w:w="4605" w:type="dxa"/>
            <w:shd w:val="clear" w:color="auto" w:fill="auto"/>
            <w:tcPrChange w:id="312" w:author="David Roelandt" w:date="2014-05-14T12:17:00Z">
              <w:tcPr>
                <w:tcW w:w="4605" w:type="dxa"/>
                <w:shd w:val="clear" w:color="auto" w:fill="auto"/>
              </w:tcPr>
            </w:tcPrChange>
          </w:tcPr>
          <w:p w14:paraId="30A43C26" w14:textId="2E4F4C42" w:rsidR="006730A3" w:rsidRDefault="006730A3" w:rsidP="000A355D">
            <w:pPr>
              <w:pStyle w:val="Titrecolonne"/>
            </w:pPr>
            <w:r>
              <w:t>Fonction</w:t>
            </w:r>
          </w:p>
        </w:tc>
      </w:tr>
      <w:tr w:rsidR="006730A3" w14:paraId="64E664AA" w14:textId="77777777" w:rsidTr="00D06FC6">
        <w:trPr>
          <w:jc w:val="center"/>
        </w:trPr>
        <w:tc>
          <w:tcPr>
            <w:tcW w:w="4605" w:type="dxa"/>
            <w:shd w:val="clear" w:color="auto" w:fill="auto"/>
            <w:tcPrChange w:id="313" w:author="David Roelandt" w:date="2014-05-14T12:17:00Z">
              <w:tcPr>
                <w:tcW w:w="4605" w:type="dxa"/>
                <w:shd w:val="clear" w:color="auto" w:fill="auto"/>
              </w:tcPr>
            </w:tcPrChange>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Change w:id="314" w:author="David Roelandt" w:date="2014-05-14T12:17:00Z">
              <w:tcPr>
                <w:tcW w:w="4605" w:type="dxa"/>
                <w:shd w:val="clear" w:color="auto" w:fill="auto"/>
              </w:tcPr>
            </w:tcPrChange>
          </w:tcPr>
          <w:p w14:paraId="29A61E55" w14:textId="34608979" w:rsidR="006730A3" w:rsidRDefault="006730A3" w:rsidP="006730A3">
            <w:pPr>
              <w:pStyle w:val="Textetableau"/>
            </w:pPr>
            <w:r>
              <w:t>Ce bouton permet de modifier le nom d’une Application.</w:t>
            </w:r>
          </w:p>
        </w:tc>
      </w:tr>
      <w:tr w:rsidR="006730A3" w14:paraId="2914DA1C" w14:textId="77777777" w:rsidTr="00D06FC6">
        <w:trPr>
          <w:jc w:val="center"/>
        </w:trPr>
        <w:tc>
          <w:tcPr>
            <w:tcW w:w="4605" w:type="dxa"/>
            <w:shd w:val="clear" w:color="auto" w:fill="auto"/>
            <w:tcPrChange w:id="315" w:author="David Roelandt" w:date="2014-05-14T12:17:00Z">
              <w:tcPr>
                <w:tcW w:w="4605" w:type="dxa"/>
                <w:shd w:val="clear" w:color="auto" w:fill="auto"/>
              </w:tcPr>
            </w:tcPrChange>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Change w:id="316" w:author="David Roelandt" w:date="2014-05-14T12:17:00Z">
              <w:tcPr>
                <w:tcW w:w="4605" w:type="dxa"/>
                <w:shd w:val="clear" w:color="auto" w:fill="auto"/>
              </w:tcPr>
            </w:tcPrChange>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317" w:name="_Toc261266208"/>
      <w:r>
        <w:t>Gestion de l’historique</w:t>
      </w:r>
      <w:bookmarkEnd w:id="317"/>
    </w:p>
    <w:p w14:paraId="08C2D1FE" w14:textId="77777777" w:rsidR="00304062" w:rsidRDefault="00304062" w:rsidP="00304062">
      <w:r>
        <w:t>Toutes les actions réalisées dans l’outil « </w:t>
      </w:r>
      <w:proofErr w:type="spellStart"/>
      <w:r w:rsidRPr="00B008E4">
        <w:rPr>
          <w:b/>
          <w:color w:val="9EC630"/>
        </w:rPr>
        <w:t>Secret</w:t>
      </w:r>
      <w:r w:rsidRPr="00B008E4">
        <w:rPr>
          <w:b/>
          <w:color w:val="568EB6"/>
          <w:szCs w:val="20"/>
        </w:rPr>
        <w:t>Manager</w:t>
      </w:r>
      <w:proofErr w:type="spellEnd"/>
      <w:r>
        <w:t xml:space="preserve"> » sont tracées dans l’historique. Une partie de ces actions peut être envoyée en plus sur d’autres canaux. Il s’agit des Secrets qui sont sous contrôle (voir les chapitres </w:t>
      </w:r>
      <w:r>
        <w:fldChar w:fldCharType="begin"/>
      </w:r>
      <w:r>
        <w:instrText xml:space="preserve"> REF _Ref226682244 \r \h </w:instrText>
      </w:r>
      <w:r>
        <w:fldChar w:fldCharType="separate"/>
      </w:r>
      <w:r w:rsidR="00F96D10">
        <w:t>7.5.4.2</w:t>
      </w:r>
      <w:r>
        <w:fldChar w:fldCharType="end"/>
      </w:r>
      <w:r>
        <w:t xml:space="preserve">, </w:t>
      </w:r>
      <w:r>
        <w:fldChar w:fldCharType="begin"/>
      </w:r>
      <w:r>
        <w:instrText xml:space="preserve"> REF _Ref226682262 \r \h </w:instrText>
      </w:r>
      <w:r>
        <w:fldChar w:fldCharType="separate"/>
      </w:r>
      <w:r w:rsidR="00F96D10">
        <w:t>7.5.7.6</w:t>
      </w:r>
      <w:r>
        <w:fldChar w:fldCharType="end"/>
      </w:r>
      <w:r>
        <w:t xml:space="preserve"> et </w:t>
      </w:r>
      <w:r>
        <w:fldChar w:fldCharType="begin"/>
      </w:r>
      <w:r>
        <w:instrText xml:space="preserve"> REF _Ref226682320 \r \h </w:instrText>
      </w:r>
      <w:r>
        <w:fldChar w:fldCharType="separate"/>
      </w:r>
      <w:r w:rsidR="00F96D10">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1FA56787" w:rsidR="00304062" w:rsidRDefault="004829F7" w:rsidP="00CF508C">
      <w:pPr>
        <w:jc w:val="center"/>
        <w:pPrChange w:id="318" w:author="David Roelandt" w:date="2014-05-14T12:18:00Z">
          <w:pPr/>
        </w:pPrChange>
      </w:pPr>
      <w:r>
        <w:rPr>
          <w:noProof/>
        </w:rPr>
        <w:lastRenderedPageBreak/>
        <w:drawing>
          <wp:inline distT="0" distB="0" distL="0" distR="0" wp14:anchorId="23D3AE7A" wp14:editId="58F7BD2B">
            <wp:extent cx="5759450" cy="1985901"/>
            <wp:effectExtent l="0" t="0" r="6350" b="0"/>
            <wp:docPr id="18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59450" cy="1985901"/>
                    </a:xfrm>
                    <a:prstGeom prst="rect">
                      <a:avLst/>
                    </a:prstGeom>
                    <a:noFill/>
                    <a:ln>
                      <a:noFill/>
                    </a:ln>
                  </pic:spPr>
                </pic:pic>
              </a:graphicData>
            </a:graphic>
          </wp:inline>
        </w:drawing>
      </w:r>
    </w:p>
    <w:p w14:paraId="11B14928" w14:textId="77777777" w:rsidR="00304062" w:rsidRDefault="00304062" w:rsidP="00304062">
      <w:r>
        <w:t>Pour naviguer d’un groupe de 10 à un autre, il faut utiliser les boutons ci-dessous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319" w:author="David Roelandt" w:date="2014-05-14T12:18:00Z">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4605"/>
        <w:gridCol w:w="4605"/>
        <w:tblGridChange w:id="320">
          <w:tblGrid>
            <w:gridCol w:w="4605"/>
            <w:gridCol w:w="4605"/>
          </w:tblGrid>
        </w:tblGridChange>
      </w:tblGrid>
      <w:tr w:rsidR="00304062" w14:paraId="63DAEE10" w14:textId="77777777" w:rsidTr="00CF508C">
        <w:trPr>
          <w:tblHeader/>
          <w:jc w:val="center"/>
          <w:trPrChange w:id="321" w:author="David Roelandt" w:date="2014-05-14T12:18:00Z">
            <w:trPr>
              <w:tblHeader/>
            </w:trPr>
          </w:trPrChange>
        </w:trPr>
        <w:tc>
          <w:tcPr>
            <w:tcW w:w="4605" w:type="dxa"/>
            <w:shd w:val="clear" w:color="auto" w:fill="auto"/>
            <w:tcPrChange w:id="322" w:author="David Roelandt" w:date="2014-05-14T12:18:00Z">
              <w:tcPr>
                <w:tcW w:w="4605" w:type="dxa"/>
                <w:shd w:val="clear" w:color="auto" w:fill="auto"/>
              </w:tcPr>
            </w:tcPrChange>
          </w:tcPr>
          <w:p w14:paraId="59504C83" w14:textId="77777777" w:rsidR="00304062" w:rsidRDefault="00304062" w:rsidP="00F90E61">
            <w:pPr>
              <w:pStyle w:val="Titrecolonne"/>
            </w:pPr>
            <w:r>
              <w:t>Bouton</w:t>
            </w:r>
          </w:p>
        </w:tc>
        <w:tc>
          <w:tcPr>
            <w:tcW w:w="4605" w:type="dxa"/>
            <w:shd w:val="clear" w:color="auto" w:fill="auto"/>
            <w:tcPrChange w:id="323" w:author="David Roelandt" w:date="2014-05-14T12:18:00Z">
              <w:tcPr>
                <w:tcW w:w="4605" w:type="dxa"/>
                <w:shd w:val="clear" w:color="auto" w:fill="auto"/>
              </w:tcPr>
            </w:tcPrChange>
          </w:tcPr>
          <w:p w14:paraId="78941447" w14:textId="77777777" w:rsidR="00304062" w:rsidRDefault="00304062" w:rsidP="00F90E61">
            <w:pPr>
              <w:pStyle w:val="Titrecolonne"/>
            </w:pPr>
            <w:r>
              <w:t>Action</w:t>
            </w:r>
          </w:p>
        </w:tc>
      </w:tr>
      <w:tr w:rsidR="00304062" w14:paraId="05055C02" w14:textId="77777777" w:rsidTr="00CF508C">
        <w:trPr>
          <w:jc w:val="center"/>
        </w:trPr>
        <w:tc>
          <w:tcPr>
            <w:tcW w:w="4605" w:type="dxa"/>
            <w:shd w:val="clear" w:color="auto" w:fill="auto"/>
            <w:tcPrChange w:id="324" w:author="David Roelandt" w:date="2014-05-14T12:18:00Z">
              <w:tcPr>
                <w:tcW w:w="4605" w:type="dxa"/>
                <w:shd w:val="clear" w:color="auto" w:fill="auto"/>
              </w:tcPr>
            </w:tcPrChange>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Change w:id="325" w:author="David Roelandt" w:date="2014-05-14T12:18:00Z">
              <w:tcPr>
                <w:tcW w:w="4605" w:type="dxa"/>
                <w:shd w:val="clear" w:color="auto" w:fill="auto"/>
              </w:tcPr>
            </w:tcPrChange>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CF508C">
        <w:trPr>
          <w:jc w:val="center"/>
        </w:trPr>
        <w:tc>
          <w:tcPr>
            <w:tcW w:w="4605" w:type="dxa"/>
            <w:shd w:val="clear" w:color="auto" w:fill="auto"/>
            <w:tcPrChange w:id="326" w:author="David Roelandt" w:date="2014-05-14T12:18:00Z">
              <w:tcPr>
                <w:tcW w:w="4605" w:type="dxa"/>
                <w:shd w:val="clear" w:color="auto" w:fill="auto"/>
              </w:tcPr>
            </w:tcPrChange>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Change w:id="327" w:author="David Roelandt" w:date="2014-05-14T12:18:00Z">
              <w:tcPr>
                <w:tcW w:w="4605" w:type="dxa"/>
                <w:shd w:val="clear" w:color="auto" w:fill="auto"/>
              </w:tcPr>
            </w:tcPrChange>
          </w:tcPr>
          <w:p w14:paraId="68112B80" w14:textId="77777777" w:rsidR="00304062" w:rsidRDefault="00304062" w:rsidP="00F90E61">
            <w:pPr>
              <w:pStyle w:val="Textetableau"/>
            </w:pPr>
            <w:r>
              <w:t>Se positionne sur les 10 occurrences précédentes</w:t>
            </w:r>
          </w:p>
        </w:tc>
      </w:tr>
      <w:tr w:rsidR="00304062" w14:paraId="00849692" w14:textId="77777777" w:rsidTr="00CF508C">
        <w:trPr>
          <w:jc w:val="center"/>
        </w:trPr>
        <w:tc>
          <w:tcPr>
            <w:tcW w:w="4605" w:type="dxa"/>
            <w:shd w:val="clear" w:color="auto" w:fill="auto"/>
            <w:tcPrChange w:id="328" w:author="David Roelandt" w:date="2014-05-14T12:18:00Z">
              <w:tcPr>
                <w:tcW w:w="4605" w:type="dxa"/>
                <w:shd w:val="clear" w:color="auto" w:fill="auto"/>
              </w:tcPr>
            </w:tcPrChange>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Change w:id="329" w:author="David Roelandt" w:date="2014-05-14T12:18:00Z">
              <w:tcPr>
                <w:tcW w:w="4605" w:type="dxa"/>
                <w:shd w:val="clear" w:color="auto" w:fill="auto"/>
              </w:tcPr>
            </w:tcPrChange>
          </w:tcPr>
          <w:p w14:paraId="2C81897F" w14:textId="77777777" w:rsidR="00304062" w:rsidRDefault="00304062" w:rsidP="00F90E61">
            <w:pPr>
              <w:pStyle w:val="Textetableau"/>
            </w:pPr>
            <w:r>
              <w:t>Se positionne sur les 10 occurrences suivantes</w:t>
            </w:r>
          </w:p>
        </w:tc>
      </w:tr>
      <w:tr w:rsidR="00304062" w14:paraId="00FD3D9F" w14:textId="77777777" w:rsidTr="00CF508C">
        <w:trPr>
          <w:jc w:val="center"/>
        </w:trPr>
        <w:tc>
          <w:tcPr>
            <w:tcW w:w="4605" w:type="dxa"/>
            <w:shd w:val="clear" w:color="auto" w:fill="auto"/>
            <w:tcPrChange w:id="330" w:author="David Roelandt" w:date="2014-05-14T12:18:00Z">
              <w:tcPr>
                <w:tcW w:w="4605" w:type="dxa"/>
                <w:shd w:val="clear" w:color="auto" w:fill="auto"/>
              </w:tcPr>
            </w:tcPrChange>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Change w:id="331" w:author="David Roelandt" w:date="2014-05-14T12:18:00Z">
              <w:tcPr>
                <w:tcW w:w="4605" w:type="dxa"/>
                <w:shd w:val="clear" w:color="auto" w:fill="auto"/>
              </w:tcPr>
            </w:tcPrChange>
          </w:tcPr>
          <w:p w14:paraId="4D8BA31C" w14:textId="77777777" w:rsidR="00304062" w:rsidRDefault="00304062" w:rsidP="00F90E61">
            <w:pPr>
              <w:pStyle w:val="Textetableau"/>
            </w:pPr>
            <w:r>
              <w:t>Se positionne sur les 10 dernières occurrences de l’historique (soit les premières actions recueillies)</w:t>
            </w:r>
          </w:p>
        </w:tc>
      </w:tr>
    </w:tbl>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130CDE39" w:rsidR="00304062" w:rsidRDefault="004829F7" w:rsidP="00CF508C">
      <w:pPr>
        <w:jc w:val="center"/>
        <w:pPrChange w:id="332" w:author="David Roelandt" w:date="2014-05-14T12:18:00Z">
          <w:pPr/>
        </w:pPrChange>
      </w:pPr>
      <w:r>
        <w:rPr>
          <w:noProof/>
        </w:rPr>
        <w:drawing>
          <wp:inline distT="0" distB="0" distL="0" distR="0" wp14:anchorId="57471938" wp14:editId="5890E772">
            <wp:extent cx="5759450" cy="2131076"/>
            <wp:effectExtent l="0" t="0" r="6350" b="2540"/>
            <wp:docPr id="18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2131076"/>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25DA4AB9" w:rsidR="00304062" w:rsidRDefault="00304062" w:rsidP="00304062">
      <w:del w:id="333" w:author="David Roelandt" w:date="2014-05-14T12:18:00Z">
        <w:r w:rsidDel="00CF508C">
          <w:delText>Au delà</w:delText>
        </w:r>
      </w:del>
      <w:ins w:id="334" w:author="David Roelandt" w:date="2014-05-14T12:18:00Z">
        <w:r w:rsidR="00CF508C">
          <w:t>Au-delà</w:t>
        </w:r>
      </w:ins>
      <w:r>
        <w:t xml:space="preserve"> d’un certain temps, il peut être nécessaire de purger l’historique. Pour cela, il faut utiliser le bloc en fin de la page d’historique.</w:t>
      </w:r>
    </w:p>
    <w:p w14:paraId="5688DFBC" w14:textId="77777777" w:rsidR="00304062" w:rsidRDefault="00304062" w:rsidP="001933CD">
      <w:pPr>
        <w:jc w:val="center"/>
        <w:pPrChange w:id="335" w:author="David Roelandt" w:date="2014-05-14T12:18:00Z">
          <w:pPr/>
        </w:pPrChange>
      </w:pPr>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6473ABC2" w:rsidR="00304062" w:rsidRDefault="00304062" w:rsidP="00304062">
      <w:r>
        <w:lastRenderedPageBreak/>
        <w:t>Par défaut, il est proposé de conserver 6 mois d’historique en ligne (mais il ne s’agit que d’une proposition). Après avoir défini</w:t>
      </w:r>
      <w:del w:id="336" w:author="David Roelandt" w:date="2014-05-14T12:19:00Z">
        <w:r w:rsidDel="001933CD">
          <w:delText>t</w:delText>
        </w:r>
      </w:del>
      <w:r>
        <w:t xml:space="preserve"> une date et après avoir </w:t>
      </w:r>
      <w:del w:id="337" w:author="David Roelandt" w:date="2014-05-14T12:19:00Z">
        <w:r w:rsidDel="001933CD">
          <w:delText>cliquer</w:delText>
        </w:r>
      </w:del>
      <w:ins w:id="338" w:author="David Roelandt" w:date="2014-05-14T12:19:00Z">
        <w:r w:rsidR="001933CD">
          <w:t>cliqué</w:t>
        </w:r>
      </w:ins>
      <w:r>
        <w:t xml:space="preserve"> sur le bouton « Purge », toutes les actions antérieures à cette date seront supprimées de la base de </w:t>
      </w:r>
      <w:commentRangeStart w:id="339"/>
      <w:r>
        <w:t>données</w:t>
      </w:r>
      <w:commentRangeEnd w:id="339"/>
      <w:r w:rsidR="009C6326">
        <w:rPr>
          <w:rStyle w:val="Marquedecommentaire"/>
        </w:rPr>
        <w:commentReference w:id="339"/>
      </w:r>
      <w:r>
        <w:t>.</w:t>
      </w:r>
    </w:p>
    <w:p w14:paraId="56A1CFFC" w14:textId="068B888A" w:rsidR="00F90E61" w:rsidRDefault="00F90E61" w:rsidP="00F90E61">
      <w:pPr>
        <w:pStyle w:val="Titre2"/>
      </w:pPr>
      <w:bookmarkStart w:id="340" w:name="_Toc261266209"/>
      <w:r>
        <w:t xml:space="preserve">Gestion du </w:t>
      </w:r>
      <w:proofErr w:type="spellStart"/>
      <w:r>
        <w:t>SecretServer</w:t>
      </w:r>
      <w:bookmarkEnd w:id="340"/>
      <w:proofErr w:type="spellEnd"/>
    </w:p>
    <w:p w14:paraId="0E0EC747" w14:textId="71CD6553" w:rsidR="00F90E61" w:rsidRDefault="00F90E61" w:rsidP="00304062">
      <w:r>
        <w:t xml:space="preserve">A partir du tableau de bord d’Administration, il est possible d’accéder aux fonctions du </w:t>
      </w:r>
      <w:proofErr w:type="spellStart"/>
      <w:r>
        <w:t>SecretServer</w:t>
      </w:r>
      <w:proofErr w:type="spellEnd"/>
      <w:r>
        <w:t>.</w:t>
      </w:r>
    </w:p>
    <w:p w14:paraId="2602F1C0" w14:textId="2E5320E7" w:rsidR="003D1BAC" w:rsidRDefault="003D1BAC" w:rsidP="003D1BAC">
      <w:pPr>
        <w:pStyle w:val="Titre3"/>
      </w:pPr>
      <w:bookmarkStart w:id="341" w:name="_Toc261266210"/>
      <w:r>
        <w:t xml:space="preserve">Accéder à l’écran de gestion </w:t>
      </w:r>
      <w:proofErr w:type="spellStart"/>
      <w:r>
        <w:t>SecretServer</w:t>
      </w:r>
      <w:bookmarkEnd w:id="341"/>
      <w:proofErr w:type="spellEnd"/>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9C6326">
      <w:pPr>
        <w:jc w:val="center"/>
        <w:pPrChange w:id="342" w:author="David Roelandt" w:date="2014-05-14T12:19:00Z">
          <w:pPr/>
        </w:pPrChange>
      </w:pPr>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 xml:space="preserve">Ensuite, il faut utiliser la boite de synthèse dédiée aux </w:t>
      </w:r>
      <w:proofErr w:type="spellStart"/>
      <w:r>
        <w:t>SecretServer</w:t>
      </w:r>
      <w:proofErr w:type="spellEnd"/>
      <w:r>
        <w:t>, comme dans l’exemple ci-dessous :</w:t>
      </w:r>
    </w:p>
    <w:p w14:paraId="66FF95C7" w14:textId="0E7EACB6" w:rsidR="009C6326" w:rsidRDefault="003D1BAC" w:rsidP="009C6326">
      <w:pPr>
        <w:jc w:val="center"/>
        <w:rPr>
          <w:ins w:id="343" w:author="David Roelandt" w:date="2014-05-14T12:19:00Z"/>
        </w:rPr>
        <w:pPrChange w:id="344" w:author="David Roelandt" w:date="2014-05-14T12:19:00Z">
          <w:pPr/>
        </w:pPrChange>
      </w:pPr>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p>
    <w:p w14:paraId="3F277151" w14:textId="7621EC99" w:rsidR="003D1BAC" w:rsidRDefault="003D1BAC" w:rsidP="003D1BAC">
      <w:r>
        <w:t xml:space="preserve">Le bouton « Gérer le </w:t>
      </w:r>
      <w:proofErr w:type="spellStart"/>
      <w:r>
        <w:t>SecretServer</w:t>
      </w:r>
      <w:proofErr w:type="spellEnd"/>
      <w:r>
        <w:t xml:space="preserve"> » permet d’entrer dans l’écran de gestion du </w:t>
      </w:r>
      <w:proofErr w:type="spellStart"/>
      <w:r>
        <w:t>SecretServer</w:t>
      </w:r>
      <w:proofErr w:type="spellEnd"/>
      <w:r>
        <w:t>.</w:t>
      </w:r>
    </w:p>
    <w:p w14:paraId="62E61457" w14:textId="2FA72B7E" w:rsidR="003D1BAC" w:rsidRDefault="003D1BAC" w:rsidP="003D1BAC">
      <w:pPr>
        <w:pStyle w:val="Titre3"/>
      </w:pPr>
      <w:bookmarkStart w:id="345" w:name="_Toc261266211"/>
      <w:r>
        <w:t xml:space="preserve">Ecran de gestion du </w:t>
      </w:r>
      <w:proofErr w:type="spellStart"/>
      <w:r>
        <w:t>SecretServer</w:t>
      </w:r>
      <w:bookmarkEnd w:id="345"/>
      <w:proofErr w:type="spellEnd"/>
    </w:p>
    <w:p w14:paraId="3E29C5A3" w14:textId="25FB395C" w:rsidR="003D1BAC" w:rsidRPr="00122B7C" w:rsidRDefault="003D1BAC" w:rsidP="009C6326">
      <w:pPr>
        <w:jc w:val="center"/>
        <w:pPrChange w:id="346" w:author="David Roelandt" w:date="2014-05-14T12:19:00Z">
          <w:pPr/>
        </w:pPrChange>
      </w:pPr>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347" w:name="_Toc261266212"/>
      <w:r>
        <w:t>Zone</w:t>
      </w:r>
      <w:r w:rsidR="006E4C26">
        <w:t xml:space="preserve"> « Statut »</w:t>
      </w:r>
      <w:bookmarkEnd w:id="347"/>
    </w:p>
    <w:p w14:paraId="1450E7DD" w14:textId="77777777" w:rsidR="006E4C26" w:rsidRDefault="006E4C26" w:rsidP="006E4C26">
      <w:r>
        <w:t>Ce champ informe l’Administrateur sur l’état du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7EDBC021" w14:textId="77777777" w:rsidR="006E4C26" w:rsidRPr="00CB5FC3" w:rsidRDefault="006E4C26" w:rsidP="006E4C26">
      <w:r>
        <w:lastRenderedPageBreak/>
        <w:t>Par exemple, si le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n’est pas encore démarré par l’Administrateur, le statut doit être à : </w:t>
      </w:r>
      <w:proofErr w:type="spellStart"/>
      <w:r w:rsidRPr="00C218A4">
        <w:rPr>
          <w:color w:val="FFFFFF"/>
          <w:shd w:val="clear" w:color="auto" w:fill="FF9900"/>
        </w:rPr>
        <w:t>SecretServer</w:t>
      </w:r>
      <w:proofErr w:type="spellEnd"/>
      <w:r w:rsidRPr="00C218A4">
        <w:rPr>
          <w:color w:val="FFFFFF"/>
          <w:shd w:val="clear" w:color="auto" w:fill="FF9900"/>
        </w:rPr>
        <w:t xml:space="preserve"> non démarré</w:t>
      </w:r>
    </w:p>
    <w:p w14:paraId="44B02135" w14:textId="730D8199" w:rsidR="00AD6BF0" w:rsidRDefault="00AD6BF0" w:rsidP="00AD6BF0">
      <w:r>
        <w:t xml:space="preserve">Cependant, si une clé Mère est </w:t>
      </w:r>
      <w:proofErr w:type="gramStart"/>
      <w:r>
        <w:t>chargé</w:t>
      </w:r>
      <w:proofErr w:type="gramEnd"/>
      <w:r>
        <w:t xml:space="preserve"> dans le « </w:t>
      </w:r>
      <w:proofErr w:type="spellStart"/>
      <w:r w:rsidRPr="00B008E4">
        <w:rPr>
          <w:b/>
          <w:color w:val="9EC630"/>
        </w:rPr>
        <w:t>Secret</w:t>
      </w:r>
      <w:r>
        <w:rPr>
          <w:b/>
          <w:color w:val="568EB6"/>
          <w:szCs w:val="20"/>
        </w:rPr>
        <w:t>Serv</w:t>
      </w:r>
      <w:r w:rsidRPr="00B008E4">
        <w:rPr>
          <w:b/>
          <w:color w:val="568EB6"/>
          <w:szCs w:val="20"/>
        </w:rPr>
        <w:t>er</w:t>
      </w:r>
      <w:proofErr w:type="spellEnd"/>
      <w:r>
        <w:t> », cette zone contiendra un écran ressemblant à l’image ci-dessous :</w:t>
      </w:r>
    </w:p>
    <w:p w14:paraId="33F6BFDA" w14:textId="77777777" w:rsidR="00AD6BF0" w:rsidRDefault="00AD6BF0" w:rsidP="009C6326">
      <w:pPr>
        <w:jc w:val="center"/>
        <w:rPr>
          <w:shd w:val="clear" w:color="auto" w:fill="FF9900"/>
        </w:rPr>
        <w:pPrChange w:id="348" w:author="David Roelandt" w:date="2014-05-14T12:20:00Z">
          <w:pPr/>
        </w:pPrChange>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349" w:name="_Toc261266213"/>
      <w:r>
        <w:t>Zone</w:t>
      </w:r>
      <w:r w:rsidR="006E4C26">
        <w:t xml:space="preserve"> « Charger la clé mère »</w:t>
      </w:r>
      <w:bookmarkEnd w:id="349"/>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proofErr w:type="spellStart"/>
      <w:r w:rsidR="006E4C26" w:rsidRPr="00B008E4">
        <w:rPr>
          <w:b/>
          <w:color w:val="9EC630"/>
        </w:rPr>
        <w:t>Secret</w:t>
      </w:r>
      <w:r w:rsidR="006E4C26">
        <w:rPr>
          <w:b/>
          <w:color w:val="568EB6"/>
          <w:szCs w:val="20"/>
        </w:rPr>
        <w:t>Serv</w:t>
      </w:r>
      <w:r w:rsidR="006E4C26" w:rsidRPr="00B008E4">
        <w:rPr>
          <w:b/>
          <w:color w:val="568EB6"/>
          <w:szCs w:val="20"/>
        </w:rPr>
        <w:t>er</w:t>
      </w:r>
      <w:proofErr w:type="spellEnd"/>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proofErr w:type="spellStart"/>
      <w:r w:rsidRPr="00B008E4">
        <w:rPr>
          <w:b/>
          <w:color w:val="9EC630"/>
        </w:rPr>
        <w:t>Secret</w:t>
      </w:r>
      <w:r>
        <w:rPr>
          <w:b/>
          <w:color w:val="568EB6"/>
          <w:szCs w:val="20"/>
        </w:rPr>
        <w:t>Serv</w:t>
      </w:r>
      <w:r w:rsidRPr="00B008E4">
        <w:rPr>
          <w:b/>
          <w:color w:val="568EB6"/>
          <w:szCs w:val="20"/>
        </w:rPr>
        <w:t>er</w:t>
      </w:r>
      <w:proofErr w:type="spellEnd"/>
      <w:r>
        <w:t> » est démarré et que la clé mère n’a pas été déchiffrée, le statut du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doit indiquer : </w:t>
      </w:r>
      <w:r w:rsidRPr="00C218A4">
        <w:rPr>
          <w:color w:val="FFFFFF"/>
          <w:shd w:val="clear" w:color="auto" w:fill="FF9900"/>
        </w:rPr>
        <w:t>Clé mère non chargée</w:t>
      </w:r>
    </w:p>
    <w:p w14:paraId="3A38FC86" w14:textId="77777777" w:rsidR="006E4C26" w:rsidRDefault="006E4C26" w:rsidP="006E4C26">
      <w:r>
        <w:t xml:space="preserve">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w:t>
      </w:r>
      <w:proofErr w:type="spellStart"/>
      <w:r>
        <w:t>pourraint</w:t>
      </w:r>
      <w:proofErr w:type="spellEnd"/>
      <w:r>
        <w:t xml:space="preserve"> être sollicitées lors des démarrages du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373C859C" w14:textId="2245E9CC" w:rsidR="006E4C26" w:rsidRDefault="006E4C26" w:rsidP="006E4C26">
      <w:r>
        <w:t>Après avoir été chargée, le statut du « </w:t>
      </w:r>
      <w:proofErr w:type="spellStart"/>
      <w:r w:rsidRPr="00B008E4">
        <w:rPr>
          <w:b/>
          <w:color w:val="9EC630"/>
        </w:rPr>
        <w:t>Secret</w:t>
      </w:r>
      <w:r>
        <w:rPr>
          <w:b/>
          <w:color w:val="568EB6"/>
          <w:szCs w:val="20"/>
        </w:rPr>
        <w:t>Serv</w:t>
      </w:r>
      <w:r w:rsidRPr="00B008E4">
        <w:rPr>
          <w:b/>
          <w:color w:val="568EB6"/>
          <w:szCs w:val="20"/>
        </w:rPr>
        <w:t>er</w:t>
      </w:r>
      <w:proofErr w:type="spellEnd"/>
      <w:r>
        <w:t> » doit passer à</w:t>
      </w:r>
      <w:r w:rsidR="00642BB5">
        <w:t xml:space="preserve"> un écran ressemblant à l’image ci-dessous</w:t>
      </w:r>
      <w:r>
        <w:t> :</w:t>
      </w:r>
    </w:p>
    <w:p w14:paraId="27DE7EDA" w14:textId="77777777" w:rsidR="006E4C26" w:rsidRDefault="006E4C26" w:rsidP="009C6326">
      <w:pPr>
        <w:jc w:val="center"/>
        <w:rPr>
          <w:shd w:val="clear" w:color="auto" w:fill="FF9900"/>
        </w:rPr>
        <w:pPrChange w:id="350" w:author="David Roelandt" w:date="2014-05-14T12:20:00Z">
          <w:pPr/>
        </w:pPrChange>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351" w:name="_Toc261266214"/>
      <w:r>
        <w:t>Champ</w:t>
      </w:r>
      <w:r w:rsidR="003D1BAC">
        <w:t xml:space="preserve"> </w:t>
      </w:r>
      <w:r>
        <w:t>« Insérer la valeur de la clé Opérateur »</w:t>
      </w:r>
      <w:bookmarkEnd w:id="351"/>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352" w:name="_Toc261266215"/>
      <w:r>
        <w:t>Zone « </w:t>
      </w:r>
      <w:proofErr w:type="spellStart"/>
      <w:r w:rsidR="00642BB5">
        <w:t>Transchiffrer</w:t>
      </w:r>
      <w:proofErr w:type="spellEnd"/>
      <w:r w:rsidR="00642BB5">
        <w:t xml:space="preserve"> la Clé Mère</w:t>
      </w:r>
      <w:r>
        <w:t> »</w:t>
      </w:r>
      <w:bookmarkEnd w:id="352"/>
    </w:p>
    <w:p w14:paraId="1F5DA5B7" w14:textId="75724AEF" w:rsidR="00642BB5" w:rsidRDefault="00642BB5" w:rsidP="00642BB5">
      <w:r>
        <w:t>Cette zone permet à l’</w:t>
      </w:r>
      <w:r w:rsidR="005E340C">
        <w:t>Administrateur</w:t>
      </w:r>
      <w:r>
        <w:t xml:space="preserve"> de chiffrer la clé Mère résidente en mémoire du « </w:t>
      </w:r>
      <w:proofErr w:type="spellStart"/>
      <w:r w:rsidRPr="00B008E4">
        <w:rPr>
          <w:b/>
          <w:color w:val="9EC630"/>
        </w:rPr>
        <w:t>Secret</w:t>
      </w:r>
      <w:r>
        <w:rPr>
          <w:b/>
          <w:color w:val="568EB6"/>
          <w:szCs w:val="20"/>
        </w:rPr>
        <w:t>Serv</w:t>
      </w:r>
      <w:r w:rsidRPr="00B008E4">
        <w:rPr>
          <w:b/>
          <w:color w:val="568EB6"/>
          <w:szCs w:val="20"/>
        </w:rPr>
        <w:t>er</w:t>
      </w:r>
      <w:proofErr w:type="spellEnd"/>
      <w:r>
        <w:t> » dans son fichier d’origine</w:t>
      </w:r>
      <w:r w:rsidR="00F91926">
        <w:t xml:space="preserve"> avec la clé qu’il aura précisé dans le champ « Insérer la valeur de la nouvelle clé Opérateur »</w:t>
      </w:r>
      <w:r>
        <w:t xml:space="preserve">. Cela revient à </w:t>
      </w:r>
      <w:proofErr w:type="spellStart"/>
      <w:r>
        <w:t>transchiffrer</w:t>
      </w:r>
      <w:proofErr w:type="spellEnd"/>
      <w:r>
        <w:t xml:space="preserve"> la clé Mère soit de la </w:t>
      </w:r>
      <w:proofErr w:type="spellStart"/>
      <w:r>
        <w:t>rechiffrer</w:t>
      </w:r>
      <w:proofErr w:type="spellEnd"/>
      <w:r>
        <w:t xml:space="preserve">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REF _Ref259293576 \r \h </w:instrText>
      </w:r>
      <w:r w:rsidR="004D5008">
        <w:fldChar w:fldCharType="separate"/>
      </w:r>
      <w:r w:rsidR="00F96D10">
        <w:t>9.3.3</w:t>
      </w:r>
      <w:r w:rsidR="004D5008">
        <w:fldChar w:fldCharType="end"/>
      </w:r>
      <w:r w:rsidR="004D5008">
        <w:t xml:space="preserve">). Toutefois, l’Administrateur peut </w:t>
      </w:r>
      <w:r w:rsidR="004D5008">
        <w:lastRenderedPageBreak/>
        <w:t>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353" w:name="_Toc261266216"/>
      <w:r>
        <w:t>Zone « </w:t>
      </w:r>
      <w:r w:rsidR="00654A4F">
        <w:t>Création d’une nouvelle clé Mère</w:t>
      </w:r>
      <w:r>
        <w:t> »</w:t>
      </w:r>
      <w:bookmarkEnd w:id="353"/>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354" w:name="_Toc261266217"/>
      <w:r>
        <w:t>Bouton</w:t>
      </w:r>
      <w:r w:rsidR="006E4C26">
        <w:t xml:space="preserve"> « </w:t>
      </w:r>
      <w:proofErr w:type="spellStart"/>
      <w:r>
        <w:t>Transchiffrer</w:t>
      </w:r>
      <w:proofErr w:type="spellEnd"/>
      <w:r w:rsidR="006E4C26">
        <w:t> »</w:t>
      </w:r>
      <w:bookmarkEnd w:id="354"/>
    </w:p>
    <w:p w14:paraId="2C77974C" w14:textId="64F465CE" w:rsidR="00956F61" w:rsidRDefault="00956F61" w:rsidP="00956F61">
      <w:r>
        <w:t xml:space="preserve">Ce bouton est à utiliser, si une clé Mère existe déjà et que l’on souhaite </w:t>
      </w:r>
      <w:proofErr w:type="spellStart"/>
      <w:r>
        <w:t>transchiffrer</w:t>
      </w:r>
      <w:proofErr w:type="spellEnd"/>
      <w:r>
        <w:t xml:space="preserve"> les « Secrets » qui ont déjà été insérés dans la base de données de « </w:t>
      </w:r>
      <w:proofErr w:type="spellStart"/>
      <w:r w:rsidRPr="00B008E4">
        <w:rPr>
          <w:b/>
          <w:color w:val="9EC630"/>
        </w:rPr>
        <w:t>Secret</w:t>
      </w:r>
      <w:r>
        <w:rPr>
          <w:b/>
          <w:color w:val="568EB6"/>
          <w:szCs w:val="20"/>
        </w:rPr>
        <w:t>Manager</w:t>
      </w:r>
      <w:proofErr w:type="spellEnd"/>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9C6326">
      <w:pPr>
        <w:jc w:val="center"/>
        <w:pPrChange w:id="355" w:author="David Roelandt" w:date="2014-05-14T12:20:00Z">
          <w:pPr/>
        </w:pPrChange>
      </w:pPr>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On voit que l’on va créer la clé Mère ayant une valeur « </w:t>
      </w:r>
      <w:proofErr w:type="spellStart"/>
      <w:r>
        <w:t>CleM</w:t>
      </w:r>
      <w:proofErr w:type="spellEnd"/>
      <w:r>
        <w:t> » et chiffrée par la clé Opérateur ayant la valeur « </w:t>
      </w:r>
      <w:proofErr w:type="spellStart"/>
      <w:r>
        <w:t>CleO</w:t>
      </w:r>
      <w:proofErr w:type="spellEnd"/>
      <w:r>
        <w:t xml:space="preserve">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9">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w:t>
      </w:r>
      <w:proofErr w:type="spellStart"/>
      <w:r>
        <w:t>Transchiffrer</w:t>
      </w:r>
      <w:proofErr w:type="spellEnd"/>
      <w:r>
        <w:t> » :</w:t>
      </w:r>
    </w:p>
    <w:p w14:paraId="5D98724B" w14:textId="511D1E5C" w:rsidR="00760271" w:rsidRDefault="00760271" w:rsidP="009C6326">
      <w:pPr>
        <w:jc w:val="center"/>
        <w:pPrChange w:id="356" w:author="David Roelandt" w:date="2014-05-14T12:20:00Z">
          <w:pPr/>
        </w:pPrChange>
      </w:pPr>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 xml:space="preserve">Si l’utilisateur clique sur le bouton « Confirmer » alors le </w:t>
      </w:r>
      <w:proofErr w:type="spellStart"/>
      <w:r>
        <w:t>transchiffrement</w:t>
      </w:r>
      <w:proofErr w:type="spellEnd"/>
      <w:r>
        <w:t xml:space="preserve"> de la base est lancé.</w:t>
      </w:r>
    </w:p>
    <w:p w14:paraId="7416D0B1" w14:textId="77777777" w:rsidR="009C6326" w:rsidRDefault="009C6326">
      <w:pPr>
        <w:spacing w:before="0"/>
        <w:jc w:val="left"/>
        <w:rPr>
          <w:ins w:id="357" w:author="David Roelandt" w:date="2014-05-14T12:21:00Z"/>
        </w:rPr>
      </w:pPr>
      <w:ins w:id="358" w:author="David Roelandt" w:date="2014-05-14T12:21:00Z">
        <w:r>
          <w:br w:type="page"/>
        </w:r>
      </w:ins>
    </w:p>
    <w:p w14:paraId="427A80D5" w14:textId="4F43B8D6" w:rsidR="00DF3D6F" w:rsidRDefault="00DF3D6F" w:rsidP="00956F61">
      <w:r>
        <w:lastRenderedPageBreak/>
        <w:t xml:space="preserve">A l’issue du </w:t>
      </w:r>
      <w:proofErr w:type="spellStart"/>
      <w:r>
        <w:t>transchiffrement</w:t>
      </w:r>
      <w:proofErr w:type="spellEnd"/>
      <w:r>
        <w:t>, l’écran ci-dessous apparaitra :</w:t>
      </w:r>
    </w:p>
    <w:p w14:paraId="37D81A82" w14:textId="4B85D102" w:rsidR="00DF3D6F" w:rsidRDefault="00DF3D6F" w:rsidP="00956F61">
      <w:r>
        <w:rPr>
          <w:noProof/>
        </w:rPr>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A51062C"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w:t>
      </w:r>
      <w:ins w:id="359" w:author="David Roelandt" w:date="2014-05-14T12:21:00Z">
        <w:r w:rsidR="009C6326">
          <w:t>e</w:t>
        </w:r>
      </w:ins>
      <w:r>
        <w:t>s par la suite.</w:t>
      </w:r>
    </w:p>
    <w:p w14:paraId="5D8042FF" w14:textId="2411CB52" w:rsidR="00495DC5" w:rsidRDefault="00495DC5" w:rsidP="00167786">
      <w:pPr>
        <w:pStyle w:val="Titre4"/>
      </w:pPr>
      <w:bookmarkStart w:id="360" w:name="_Toc261266218"/>
      <w:r>
        <w:t>Bouton « Créer »</w:t>
      </w:r>
      <w:bookmarkEnd w:id="360"/>
    </w:p>
    <w:p w14:paraId="1C89B754" w14:textId="2FE0CAB5" w:rsidR="00172468" w:rsidRDefault="00172468" w:rsidP="006E4C26">
      <w:r>
        <w:t xml:space="preserve">Le déroulement est similaire à un </w:t>
      </w:r>
      <w:proofErr w:type="spellStart"/>
      <w:r>
        <w:t>transchiffrement</w:t>
      </w:r>
      <w:proofErr w:type="spellEnd"/>
      <w:r>
        <w:t>. On renseigne les clés et on lance l’opération par le bouton « Créer ».</w:t>
      </w:r>
    </w:p>
    <w:p w14:paraId="158CB621" w14:textId="546828DD" w:rsidR="006E4C26" w:rsidRDefault="00172468" w:rsidP="006E4C26">
      <w:r>
        <w:t xml:space="preserve">Cependant, il n’y aura pas le </w:t>
      </w:r>
      <w:proofErr w:type="spellStart"/>
      <w:r>
        <w:t>transchiffrement</w:t>
      </w:r>
      <w:proofErr w:type="spellEnd"/>
      <w:r>
        <w:t xml:space="preserve"> des clés préexistantes dans la base de données du « </w:t>
      </w:r>
      <w:proofErr w:type="spellStart"/>
      <w:r w:rsidRPr="00B008E4">
        <w:rPr>
          <w:b/>
          <w:color w:val="9EC630"/>
        </w:rPr>
        <w:t>Secret</w:t>
      </w:r>
      <w:r>
        <w:rPr>
          <w:b/>
          <w:color w:val="568EB6"/>
          <w:szCs w:val="20"/>
        </w:rPr>
        <w:t>Manag</w:t>
      </w:r>
      <w:r w:rsidRPr="00B008E4">
        <w:rPr>
          <w:b/>
          <w:color w:val="568EB6"/>
          <w:szCs w:val="20"/>
        </w:rPr>
        <w:t>er</w:t>
      </w:r>
      <w:proofErr w:type="spellEnd"/>
      <w:r>
        <w:t xml:space="preserve"> ». Seul un nouveau fichier contenant la clé Mère, </w:t>
      </w:r>
      <w:del w:id="361" w:author="David Roelandt" w:date="2014-05-14T12:22:00Z">
        <w:r w:rsidDel="009C6326">
          <w:delText>elle même</w:delText>
        </w:r>
      </w:del>
      <w:ins w:id="362" w:author="David Roelandt" w:date="2014-05-14T12:22:00Z">
        <w:r w:rsidR="009C6326">
          <w:t>elle-même</w:t>
        </w:r>
      </w:ins>
      <w:r>
        <w:t>, chiffrée par la clé Opérateur sera créé. Le « </w:t>
      </w:r>
      <w:proofErr w:type="spellStart"/>
      <w:r w:rsidRPr="00B008E4">
        <w:rPr>
          <w:b/>
          <w:color w:val="9EC630"/>
        </w:rPr>
        <w:t>Secret</w:t>
      </w:r>
      <w:r>
        <w:rPr>
          <w:b/>
          <w:color w:val="568EB6"/>
          <w:szCs w:val="20"/>
        </w:rPr>
        <w:t>Serv</w:t>
      </w:r>
      <w:r w:rsidRPr="00B008E4">
        <w:rPr>
          <w:b/>
          <w:color w:val="568EB6"/>
          <w:szCs w:val="20"/>
        </w:rPr>
        <w:t>er</w:t>
      </w:r>
      <w:proofErr w:type="spellEnd"/>
      <w:r>
        <w:t> » disposera dans sa mémoire de la nouvelle clé Mère.</w:t>
      </w:r>
    </w:p>
    <w:p w14:paraId="5233D033" w14:textId="2E79B460" w:rsidR="006E4C26" w:rsidRDefault="00190126" w:rsidP="00190126">
      <w:pPr>
        <w:pStyle w:val="Miseenavant"/>
      </w:pPr>
      <w:r w:rsidRPr="00190126">
        <w:rPr>
          <w:b/>
        </w:rPr>
        <w:t>Important 1</w:t>
      </w:r>
      <w:r>
        <w:t> : si le « </w:t>
      </w:r>
      <w:proofErr w:type="spellStart"/>
      <w:r w:rsidRPr="00B008E4">
        <w:rPr>
          <w:b/>
          <w:color w:val="9EC630"/>
        </w:rPr>
        <w:t>Secret</w:t>
      </w:r>
      <w:r>
        <w:rPr>
          <w:b/>
          <w:color w:val="568EB6"/>
          <w:szCs w:val="20"/>
        </w:rPr>
        <w:t>Manag</w:t>
      </w:r>
      <w:r w:rsidRPr="00B008E4">
        <w:rPr>
          <w:b/>
          <w:color w:val="568EB6"/>
          <w:szCs w:val="20"/>
        </w:rPr>
        <w:t>er</w:t>
      </w:r>
      <w:proofErr w:type="spellEnd"/>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proofErr w:type="spellStart"/>
      <w:r w:rsidR="006E4C26" w:rsidRPr="00B008E4">
        <w:rPr>
          <w:b/>
          <w:color w:val="9EC630"/>
        </w:rPr>
        <w:t>Secret</w:t>
      </w:r>
      <w:r w:rsidR="006E4C26">
        <w:rPr>
          <w:b/>
          <w:color w:val="568EB6"/>
          <w:szCs w:val="20"/>
        </w:rPr>
        <w:t>Serv</w:t>
      </w:r>
      <w:r w:rsidR="006E4C26" w:rsidRPr="00B008E4">
        <w:rPr>
          <w:b/>
          <w:color w:val="568EB6"/>
          <w:szCs w:val="20"/>
        </w:rPr>
        <w:t>er</w:t>
      </w:r>
      <w:proofErr w:type="spellEnd"/>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538A8A3D" w:rsidR="006E4C26" w:rsidRPr="00905C34" w:rsidRDefault="006E4C26" w:rsidP="00172468">
      <w:pPr>
        <w:pStyle w:val="Remarque"/>
      </w:pPr>
      <w:r>
        <w:t xml:space="preserve">D’un point de vue sécuritaire, le Porteur de la « clé </w:t>
      </w:r>
      <w:del w:id="363" w:author="David Roelandt" w:date="2014-05-14T12:22:00Z">
        <w:r w:rsidDel="009C6326">
          <w:delText>o</w:delText>
        </w:r>
      </w:del>
      <w:ins w:id="364" w:author="David Roelandt" w:date="2014-05-14T12:22:00Z">
        <w:r w:rsidR="009C6326">
          <w:t>O</w:t>
        </w:r>
      </w:ins>
      <w:r>
        <w:t>pérateur » ne devrait pas être un administrateur système ou réseau impacté par la gestion des secrets dans le « </w:t>
      </w:r>
      <w:proofErr w:type="spellStart"/>
      <w:r w:rsidRPr="00B008E4">
        <w:rPr>
          <w:b/>
          <w:color w:val="9EC630"/>
        </w:rPr>
        <w:t>Secret</w:t>
      </w:r>
      <w:r>
        <w:rPr>
          <w:b/>
          <w:color w:val="568EB6"/>
          <w:szCs w:val="20"/>
        </w:rPr>
        <w:t>Manag</w:t>
      </w:r>
      <w:r w:rsidRPr="00B008E4">
        <w:rPr>
          <w:b/>
          <w:color w:val="568EB6"/>
          <w:szCs w:val="20"/>
        </w:rPr>
        <w:t>er</w:t>
      </w:r>
      <w:proofErr w:type="spellEnd"/>
      <w:r>
        <w:t> ».</w:t>
      </w:r>
    </w:p>
    <w:p w14:paraId="0DDBF55A" w14:textId="77777777" w:rsidR="009C6326" w:rsidRDefault="009C6326">
      <w:pPr>
        <w:spacing w:before="0"/>
        <w:jc w:val="left"/>
        <w:rPr>
          <w:ins w:id="365" w:author="David Roelandt" w:date="2014-05-14T12:23:00Z"/>
          <w:rFonts w:cs="Arial"/>
          <w:b/>
          <w:bCs/>
          <w:sz w:val="24"/>
          <w:szCs w:val="26"/>
        </w:rPr>
      </w:pPr>
      <w:bookmarkStart w:id="366" w:name="_Toc261266219"/>
      <w:ins w:id="367" w:author="David Roelandt" w:date="2014-05-14T12:23:00Z">
        <w:r>
          <w:br w:type="page"/>
        </w:r>
      </w:ins>
    </w:p>
    <w:p w14:paraId="20A37C03" w14:textId="04E6306A" w:rsidR="006E4C26" w:rsidRDefault="00167786" w:rsidP="006E4C26">
      <w:pPr>
        <w:pStyle w:val="Titre3"/>
      </w:pPr>
      <w:r>
        <w:lastRenderedPageBreak/>
        <w:t>Zone</w:t>
      </w:r>
      <w:r w:rsidR="006E4C26">
        <w:t xml:space="preserve"> « Eteindre le </w:t>
      </w:r>
      <w:proofErr w:type="spellStart"/>
      <w:r w:rsidR="006E4C26">
        <w:t>SecretServer</w:t>
      </w:r>
      <w:proofErr w:type="spellEnd"/>
      <w:r w:rsidR="006E4C26">
        <w:t> »</w:t>
      </w:r>
      <w:bookmarkEnd w:id="366"/>
    </w:p>
    <w:p w14:paraId="67FFAD22" w14:textId="1075F925" w:rsidR="00F90E61" w:rsidRDefault="006E4C26" w:rsidP="00304062">
      <w:r>
        <w:t>Autant, il n’est pas possible de démarrer le « </w:t>
      </w:r>
      <w:proofErr w:type="spellStart"/>
      <w:r w:rsidRPr="00B008E4">
        <w:rPr>
          <w:b/>
          <w:color w:val="9EC630"/>
        </w:rPr>
        <w:t>Secret</w:t>
      </w:r>
      <w:r>
        <w:rPr>
          <w:b/>
          <w:color w:val="568EB6"/>
          <w:szCs w:val="20"/>
        </w:rPr>
        <w:t>Serv</w:t>
      </w:r>
      <w:r w:rsidRPr="00B008E4">
        <w:rPr>
          <w:b/>
          <w:color w:val="568EB6"/>
          <w:szCs w:val="20"/>
        </w:rPr>
        <w:t>er</w:t>
      </w:r>
      <w:proofErr w:type="spellEnd"/>
      <w:r>
        <w:t> »</w:t>
      </w:r>
      <w:r w:rsidR="00167786">
        <w:t xml:space="preserve"> à partir de l’interface du « </w:t>
      </w:r>
      <w:proofErr w:type="spellStart"/>
      <w:r w:rsidR="00167786" w:rsidRPr="00B008E4">
        <w:rPr>
          <w:b/>
          <w:color w:val="9EC630"/>
        </w:rPr>
        <w:t>Secret</w:t>
      </w:r>
      <w:r w:rsidR="00167786">
        <w:rPr>
          <w:b/>
          <w:color w:val="568EB6"/>
          <w:szCs w:val="20"/>
        </w:rPr>
        <w:t>Manag</w:t>
      </w:r>
      <w:r w:rsidR="00167786" w:rsidRPr="00B008E4">
        <w:rPr>
          <w:b/>
          <w:color w:val="568EB6"/>
          <w:szCs w:val="20"/>
        </w:rPr>
        <w:t>er</w:t>
      </w:r>
      <w:proofErr w:type="spellEnd"/>
      <w:r w:rsidR="00167786">
        <w:t> »</w:t>
      </w:r>
      <w:r>
        <w:t>, car il faut être Administrateur du serveur hébergeant le « </w:t>
      </w:r>
      <w:proofErr w:type="spellStart"/>
      <w:r w:rsidRPr="00B008E4">
        <w:rPr>
          <w:b/>
          <w:color w:val="9EC630"/>
        </w:rPr>
        <w:t>Secret</w:t>
      </w:r>
      <w:r>
        <w:rPr>
          <w:b/>
          <w:color w:val="568EB6"/>
          <w:szCs w:val="20"/>
        </w:rPr>
        <w:t>Manag</w:t>
      </w:r>
      <w:r w:rsidRPr="00B008E4">
        <w:rPr>
          <w:b/>
          <w:color w:val="568EB6"/>
          <w:szCs w:val="20"/>
        </w:rPr>
        <w:t>er</w:t>
      </w:r>
      <w:proofErr w:type="spellEnd"/>
      <w:r>
        <w:t> », autant il est possible d’envoyer une information d’arrêt au « </w:t>
      </w:r>
      <w:proofErr w:type="spellStart"/>
      <w:r w:rsidRPr="00B008E4">
        <w:rPr>
          <w:b/>
          <w:color w:val="9EC630"/>
        </w:rPr>
        <w:t>Secret</w:t>
      </w:r>
      <w:r>
        <w:rPr>
          <w:b/>
          <w:color w:val="568EB6"/>
          <w:szCs w:val="20"/>
        </w:rPr>
        <w:t>Manag</w:t>
      </w:r>
      <w:r w:rsidRPr="00B008E4">
        <w:rPr>
          <w:b/>
          <w:color w:val="568EB6"/>
          <w:szCs w:val="20"/>
        </w:rPr>
        <w:t>er</w:t>
      </w:r>
      <w:proofErr w:type="spellEnd"/>
      <w:r>
        <w:t> ». Il est également possible d’arrêter le « </w:t>
      </w:r>
      <w:proofErr w:type="spellStart"/>
      <w:r w:rsidRPr="00B008E4">
        <w:rPr>
          <w:b/>
          <w:color w:val="9EC630"/>
        </w:rPr>
        <w:t>Secret</w:t>
      </w:r>
      <w:r>
        <w:rPr>
          <w:b/>
          <w:color w:val="568EB6"/>
          <w:szCs w:val="20"/>
        </w:rPr>
        <w:t>Serv</w:t>
      </w:r>
      <w:r w:rsidRPr="00B008E4">
        <w:rPr>
          <w:b/>
          <w:color w:val="568EB6"/>
          <w:szCs w:val="20"/>
        </w:rPr>
        <w:t>er</w:t>
      </w:r>
      <w:proofErr w:type="spellEnd"/>
      <w:r>
        <w:t> » par des instructions systèmes, mais ce n’est pas la bonne 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368" w:name="_Toc261266220"/>
      <w:r>
        <w:t>Gestion des sauvegardes</w:t>
      </w:r>
      <w:bookmarkEnd w:id="368"/>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369" w:name="_Toc261266221"/>
      <w:r>
        <w:t>Accéder à l’écran de « Gestion des sauvegardes »</w:t>
      </w:r>
      <w:bookmarkEnd w:id="369"/>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9C6326">
      <w:pPr>
        <w:jc w:val="center"/>
        <w:pPrChange w:id="370" w:author="David Roelandt" w:date="2014-05-14T12:23:00Z">
          <w:pPr/>
        </w:pPrChange>
      </w:pPr>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253D7A27" w14:textId="58594EEC" w:rsidR="009C6326" w:rsidRDefault="00556F38" w:rsidP="009C6326">
      <w:pPr>
        <w:jc w:val="center"/>
        <w:rPr>
          <w:ins w:id="371" w:author="David Roelandt" w:date="2014-05-14T12:23:00Z"/>
        </w:rPr>
        <w:pPrChange w:id="372" w:author="David Roelandt" w:date="2014-05-14T12:23:00Z">
          <w:pPr/>
        </w:pPrChange>
      </w:pPr>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p>
    <w:p w14:paraId="5628549F" w14:textId="4283E0F1" w:rsidR="00556F38" w:rsidRDefault="00556F38" w:rsidP="00556F38">
      <w:r>
        <w:t>Le bouton « Gérer les sauvegardes » permet d’entrer dans l’écran de gestion des Sauvegardes.</w:t>
      </w:r>
    </w:p>
    <w:p w14:paraId="64434D2C" w14:textId="494B2E3F" w:rsidR="00556F38" w:rsidRDefault="00556F38" w:rsidP="00556F38">
      <w:pPr>
        <w:pStyle w:val="Titre3"/>
      </w:pPr>
      <w:bookmarkStart w:id="373" w:name="_Toc261266222"/>
      <w:r>
        <w:t>Ecran de gestion des Sauvegardes</w:t>
      </w:r>
      <w:bookmarkEnd w:id="373"/>
    </w:p>
    <w:p w14:paraId="04F48307" w14:textId="7EC99D78" w:rsidR="00556F38" w:rsidRPr="00122B7C" w:rsidRDefault="00556F38" w:rsidP="009C6326">
      <w:pPr>
        <w:jc w:val="center"/>
        <w:pPrChange w:id="374" w:author="David Roelandt" w:date="2014-05-14T12:24:00Z">
          <w:pPr/>
        </w:pPrChange>
      </w:pPr>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240640BF" w14:textId="77777777" w:rsidR="009C6326" w:rsidRDefault="009C6326">
      <w:pPr>
        <w:spacing w:before="0"/>
        <w:jc w:val="left"/>
        <w:rPr>
          <w:ins w:id="375" w:author="David Roelandt" w:date="2014-05-14T12:24:00Z"/>
          <w:b/>
          <w:bCs/>
          <w:i/>
          <w:sz w:val="22"/>
          <w:szCs w:val="28"/>
        </w:rPr>
      </w:pPr>
      <w:bookmarkStart w:id="376" w:name="_Toc261266223"/>
      <w:ins w:id="377" w:author="David Roelandt" w:date="2014-05-14T12:24:00Z">
        <w:r>
          <w:br w:type="page"/>
        </w:r>
      </w:ins>
    </w:p>
    <w:p w14:paraId="3353688E" w14:textId="7535979C" w:rsidR="00556F38" w:rsidRDefault="00556F38" w:rsidP="00556F38">
      <w:pPr>
        <w:pStyle w:val="Titre4"/>
      </w:pPr>
      <w:r>
        <w:lastRenderedPageBreak/>
        <w:t>Zone « Gestion des sauvegardes »</w:t>
      </w:r>
      <w:bookmarkEnd w:id="376"/>
    </w:p>
    <w:p w14:paraId="21DECE3A" w14:textId="67841209" w:rsidR="00556F38" w:rsidRDefault="00556F38" w:rsidP="00556F38">
      <w:r>
        <w:t>Cette zone abrite plusieurs boutons qui réalisent les actions ci-dessous :</w:t>
      </w:r>
    </w:p>
    <w:tbl>
      <w:tblPr>
        <w:tblStyle w:val="Grilledutableau"/>
        <w:tblW w:w="9322" w:type="dxa"/>
        <w:jc w:val="center"/>
        <w:tblLook w:val="04A0" w:firstRow="1" w:lastRow="0" w:firstColumn="1" w:lastColumn="0" w:noHBand="0" w:noVBand="1"/>
        <w:tblPrChange w:id="378" w:author="David Roelandt" w:date="2014-05-14T12:24:00Z">
          <w:tblPr>
            <w:tblStyle w:val="Grilledutableau"/>
            <w:tblW w:w="9322" w:type="dxa"/>
            <w:tblLook w:val="04A0" w:firstRow="1" w:lastRow="0" w:firstColumn="1" w:lastColumn="0" w:noHBand="0" w:noVBand="1"/>
          </w:tblPr>
        </w:tblPrChange>
      </w:tblPr>
      <w:tblGrid>
        <w:gridCol w:w="3227"/>
        <w:gridCol w:w="6095"/>
        <w:tblGridChange w:id="379">
          <w:tblGrid>
            <w:gridCol w:w="3227"/>
            <w:gridCol w:w="6095"/>
          </w:tblGrid>
        </w:tblGridChange>
      </w:tblGrid>
      <w:tr w:rsidR="00556F38" w14:paraId="1B414F38" w14:textId="77777777" w:rsidTr="009C6326">
        <w:trPr>
          <w:jc w:val="center"/>
        </w:trPr>
        <w:tc>
          <w:tcPr>
            <w:tcW w:w="3227" w:type="dxa"/>
            <w:tcPrChange w:id="380" w:author="David Roelandt" w:date="2014-05-14T12:24:00Z">
              <w:tcPr>
                <w:tcW w:w="3227" w:type="dxa"/>
              </w:tcPr>
            </w:tcPrChange>
          </w:tcPr>
          <w:p w14:paraId="55C88ADA" w14:textId="182AD8C4" w:rsidR="00556F38" w:rsidRDefault="00556F38" w:rsidP="00556F38">
            <w:pPr>
              <w:pStyle w:val="Titrecolonne"/>
            </w:pPr>
            <w:r>
              <w:t>Bouton</w:t>
            </w:r>
          </w:p>
        </w:tc>
        <w:tc>
          <w:tcPr>
            <w:tcW w:w="6095" w:type="dxa"/>
            <w:tcPrChange w:id="381" w:author="David Roelandt" w:date="2014-05-14T12:24:00Z">
              <w:tcPr>
                <w:tcW w:w="6095" w:type="dxa"/>
              </w:tcPr>
            </w:tcPrChange>
          </w:tcPr>
          <w:p w14:paraId="0983AAEF" w14:textId="3ECAA701" w:rsidR="00556F38" w:rsidRDefault="00556F38" w:rsidP="00556F38">
            <w:pPr>
              <w:pStyle w:val="Titrecolonne"/>
            </w:pPr>
            <w:r>
              <w:t>Action</w:t>
            </w:r>
          </w:p>
        </w:tc>
      </w:tr>
      <w:tr w:rsidR="00556F38" w14:paraId="73500B3B" w14:textId="77777777" w:rsidTr="009C6326">
        <w:trPr>
          <w:jc w:val="center"/>
        </w:trPr>
        <w:tc>
          <w:tcPr>
            <w:tcW w:w="3227" w:type="dxa"/>
            <w:tcPrChange w:id="382" w:author="David Roelandt" w:date="2014-05-14T12:24:00Z">
              <w:tcPr>
                <w:tcW w:w="3227" w:type="dxa"/>
              </w:tcPr>
            </w:tcPrChange>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Change w:id="383" w:author="David Roelandt" w:date="2014-05-14T12:24:00Z">
              <w:tcPr>
                <w:tcW w:w="6095" w:type="dxa"/>
              </w:tcPr>
            </w:tcPrChange>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9C6326">
        <w:trPr>
          <w:jc w:val="center"/>
        </w:trPr>
        <w:tc>
          <w:tcPr>
            <w:tcW w:w="3227" w:type="dxa"/>
            <w:tcPrChange w:id="384" w:author="David Roelandt" w:date="2014-05-14T12:24:00Z">
              <w:tcPr>
                <w:tcW w:w="3227" w:type="dxa"/>
              </w:tcPr>
            </w:tcPrChange>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Change w:id="385" w:author="David Roelandt" w:date="2014-05-14T12:24:00Z">
              <w:tcPr>
                <w:tcW w:w="6095" w:type="dxa"/>
              </w:tcPr>
            </w:tcPrChange>
          </w:tcPr>
          <w:p w14:paraId="0549B04F" w14:textId="458399DD" w:rsidR="00556F38" w:rsidRDefault="00072092" w:rsidP="00556F38">
            <w:pPr>
              <w:pStyle w:val="Textetableau"/>
            </w:pPr>
            <w:r>
              <w:t>Réalise la sauvegarde des Secrets (comme vu ci-dessus), plus toutes les autres tables de « </w:t>
            </w:r>
            <w:proofErr w:type="spellStart"/>
            <w:r w:rsidRPr="00B008E4">
              <w:rPr>
                <w:b/>
                <w:color w:val="9EC630"/>
              </w:rPr>
              <w:t>Secret</w:t>
            </w:r>
            <w:r>
              <w:rPr>
                <w:b/>
                <w:color w:val="568EB6"/>
                <w:szCs w:val="20"/>
              </w:rPr>
              <w:t>Manag</w:t>
            </w:r>
            <w:r w:rsidRPr="00B008E4">
              <w:rPr>
                <w:b/>
                <w:color w:val="568EB6"/>
                <w:szCs w:val="20"/>
              </w:rPr>
              <w:t>er</w:t>
            </w:r>
            <w:proofErr w:type="spellEnd"/>
            <w:r>
              <w:t> ».</w:t>
            </w:r>
          </w:p>
        </w:tc>
      </w:tr>
      <w:tr w:rsidR="00072092" w14:paraId="0ADD1126" w14:textId="77777777" w:rsidTr="009C6326">
        <w:trPr>
          <w:jc w:val="center"/>
        </w:trPr>
        <w:tc>
          <w:tcPr>
            <w:tcW w:w="3227" w:type="dxa"/>
            <w:tcPrChange w:id="386" w:author="David Roelandt" w:date="2014-05-14T12:24:00Z">
              <w:tcPr>
                <w:tcW w:w="3227" w:type="dxa"/>
              </w:tcPr>
            </w:tcPrChange>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Change w:id="387" w:author="David Roelandt" w:date="2014-05-14T12:24:00Z">
              <w:tcPr>
                <w:tcW w:w="6095" w:type="dxa"/>
              </w:tcPr>
            </w:tcPrChange>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9C6326">
        <w:trPr>
          <w:jc w:val="center"/>
        </w:trPr>
        <w:tc>
          <w:tcPr>
            <w:tcW w:w="3227" w:type="dxa"/>
            <w:tcPrChange w:id="388" w:author="David Roelandt" w:date="2014-05-14T12:24:00Z">
              <w:tcPr>
                <w:tcW w:w="3227" w:type="dxa"/>
              </w:tcPr>
            </w:tcPrChange>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Change w:id="389" w:author="David Roelandt" w:date="2014-05-14T12:24:00Z">
              <w:tcPr>
                <w:tcW w:w="6095" w:type="dxa"/>
              </w:tcPr>
            </w:tcPrChange>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390" w:name="_Toc261266224"/>
      <w:r>
        <w:t>Zone « Gestion des restaurations »</w:t>
      </w:r>
      <w:bookmarkEnd w:id="390"/>
    </w:p>
    <w:p w14:paraId="59E3B4A3" w14:textId="77777777" w:rsidR="00894301" w:rsidRDefault="00894301" w:rsidP="00894301">
      <w:r>
        <w:t>Cette zone abrite plusieurs boutons qui réalisent les actions ci-dessous :</w:t>
      </w:r>
    </w:p>
    <w:tbl>
      <w:tblPr>
        <w:tblStyle w:val="Grilledutableau"/>
        <w:tblW w:w="9322" w:type="dxa"/>
        <w:jc w:val="center"/>
        <w:tblLook w:val="04A0" w:firstRow="1" w:lastRow="0" w:firstColumn="1" w:lastColumn="0" w:noHBand="0" w:noVBand="1"/>
        <w:tblPrChange w:id="391" w:author="David Roelandt" w:date="2014-05-14T12:24:00Z">
          <w:tblPr>
            <w:tblStyle w:val="Grilledutableau"/>
            <w:tblW w:w="9322" w:type="dxa"/>
            <w:tblLook w:val="04A0" w:firstRow="1" w:lastRow="0" w:firstColumn="1" w:lastColumn="0" w:noHBand="0" w:noVBand="1"/>
          </w:tblPr>
        </w:tblPrChange>
      </w:tblPr>
      <w:tblGrid>
        <w:gridCol w:w="3227"/>
        <w:gridCol w:w="6095"/>
        <w:tblGridChange w:id="392">
          <w:tblGrid>
            <w:gridCol w:w="3227"/>
            <w:gridCol w:w="6095"/>
          </w:tblGrid>
        </w:tblGridChange>
      </w:tblGrid>
      <w:tr w:rsidR="00894301" w14:paraId="378A2E79" w14:textId="77777777" w:rsidTr="009C6326">
        <w:trPr>
          <w:jc w:val="center"/>
        </w:trPr>
        <w:tc>
          <w:tcPr>
            <w:tcW w:w="3227" w:type="dxa"/>
            <w:tcPrChange w:id="393" w:author="David Roelandt" w:date="2014-05-14T12:24:00Z">
              <w:tcPr>
                <w:tcW w:w="3227" w:type="dxa"/>
              </w:tcPr>
            </w:tcPrChange>
          </w:tcPr>
          <w:p w14:paraId="0F95BFE3" w14:textId="77777777" w:rsidR="00894301" w:rsidRDefault="00894301" w:rsidP="00894301">
            <w:pPr>
              <w:pStyle w:val="Titrecolonne"/>
            </w:pPr>
            <w:r>
              <w:t>Bouton</w:t>
            </w:r>
          </w:p>
        </w:tc>
        <w:tc>
          <w:tcPr>
            <w:tcW w:w="6095" w:type="dxa"/>
            <w:tcPrChange w:id="394" w:author="David Roelandt" w:date="2014-05-14T12:24:00Z">
              <w:tcPr>
                <w:tcW w:w="6095" w:type="dxa"/>
              </w:tcPr>
            </w:tcPrChange>
          </w:tcPr>
          <w:p w14:paraId="7EEF25CD" w14:textId="77777777" w:rsidR="00894301" w:rsidRDefault="00894301" w:rsidP="00894301">
            <w:pPr>
              <w:pStyle w:val="Titrecolonne"/>
            </w:pPr>
            <w:r>
              <w:t>Action</w:t>
            </w:r>
          </w:p>
        </w:tc>
      </w:tr>
      <w:tr w:rsidR="00894301" w14:paraId="1360AADA" w14:textId="77777777" w:rsidTr="009C6326">
        <w:trPr>
          <w:jc w:val="center"/>
        </w:trPr>
        <w:tc>
          <w:tcPr>
            <w:tcW w:w="3227" w:type="dxa"/>
            <w:tcPrChange w:id="395" w:author="David Roelandt" w:date="2014-05-14T12:24:00Z">
              <w:tcPr>
                <w:tcW w:w="3227" w:type="dxa"/>
              </w:tcPr>
            </w:tcPrChange>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Change w:id="396" w:author="David Roelandt" w:date="2014-05-14T12:24:00Z">
              <w:tcPr>
                <w:tcW w:w="6095" w:type="dxa"/>
              </w:tcPr>
            </w:tcPrChange>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proofErr w:type="spellStart"/>
            <w:r w:rsidR="00DD04F7" w:rsidRPr="00B008E4">
              <w:rPr>
                <w:b/>
                <w:color w:val="9EC630"/>
              </w:rPr>
              <w:t>Secret</w:t>
            </w:r>
            <w:r w:rsidR="00DD04F7">
              <w:rPr>
                <w:b/>
                <w:color w:val="568EB6"/>
                <w:szCs w:val="20"/>
              </w:rPr>
              <w:t>Manag</w:t>
            </w:r>
            <w:r w:rsidR="00DD04F7" w:rsidRPr="00B008E4">
              <w:rPr>
                <w:b/>
                <w:color w:val="568EB6"/>
                <w:szCs w:val="20"/>
              </w:rPr>
              <w:t>er</w:t>
            </w:r>
            <w:proofErr w:type="spellEnd"/>
            <w:r w:rsidR="00DD04F7">
              <w:t> ».</w:t>
            </w:r>
          </w:p>
        </w:tc>
      </w:tr>
      <w:tr w:rsidR="00DD04F7" w14:paraId="58EB60D2" w14:textId="77777777" w:rsidTr="009C6326">
        <w:trPr>
          <w:jc w:val="center"/>
        </w:trPr>
        <w:tc>
          <w:tcPr>
            <w:tcW w:w="3227" w:type="dxa"/>
            <w:tcPrChange w:id="397" w:author="David Roelandt" w:date="2014-05-14T12:24:00Z">
              <w:tcPr>
                <w:tcW w:w="3227" w:type="dxa"/>
              </w:tcPr>
            </w:tcPrChange>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Change w:id="398" w:author="David Roelandt" w:date="2014-05-14T12:24:00Z">
              <w:tcPr>
                <w:tcW w:w="6095" w:type="dxa"/>
              </w:tcPr>
            </w:tcPrChange>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proofErr w:type="spellStart"/>
            <w:r w:rsidRPr="00B008E4">
              <w:rPr>
                <w:b/>
                <w:color w:val="9EC630"/>
              </w:rPr>
              <w:t>Secret</w:t>
            </w:r>
            <w:r>
              <w:rPr>
                <w:b/>
                <w:color w:val="568EB6"/>
                <w:szCs w:val="20"/>
              </w:rPr>
              <w:t>Manag</w:t>
            </w:r>
            <w:r w:rsidRPr="00B008E4">
              <w:rPr>
                <w:b/>
                <w:color w:val="568EB6"/>
                <w:szCs w:val="20"/>
              </w:rPr>
              <w:t>er</w:t>
            </w:r>
            <w:proofErr w:type="spellEnd"/>
            <w:r>
              <w:t> ».</w:t>
            </w:r>
          </w:p>
        </w:tc>
      </w:tr>
    </w:tbl>
    <w:p w14:paraId="468A4A80" w14:textId="2658FF8F" w:rsidR="00556F38" w:rsidRDefault="00F47356" w:rsidP="00F47356">
      <w:pPr>
        <w:pStyle w:val="Miseenavant"/>
      </w:pPr>
      <w:r w:rsidRPr="00DD04F7">
        <w:rPr>
          <w:b/>
        </w:rPr>
        <w:t>Attention </w:t>
      </w:r>
      <w:r w:rsidRPr="00DD04F7">
        <w:t xml:space="preserve">: </w:t>
      </w:r>
      <w:del w:id="399" w:author="David Roelandt" w:date="2014-05-14T12:24:00Z">
        <w:r w:rsidDel="009C6326">
          <w:delText>Quelque</w:delText>
        </w:r>
      </w:del>
      <w:ins w:id="400" w:author="David Roelandt" w:date="2014-05-14T12:24:00Z">
        <w:r w:rsidR="009C6326">
          <w:t>Quelle que</w:t>
        </w:r>
      </w:ins>
      <w:r>
        <w:t xml:space="preserve"> soit la restauration, les tables impactées (par rapport au type de restauration) sont systématiquement vidées avant la restauration</w:t>
      </w:r>
      <w:r w:rsidRPr="00DD04F7">
        <w:t>.</w:t>
      </w:r>
    </w:p>
    <w:p w14:paraId="1CB9AB2A" w14:textId="77777777" w:rsidR="009C6326" w:rsidRDefault="009C6326">
      <w:pPr>
        <w:spacing w:before="0"/>
        <w:jc w:val="left"/>
        <w:rPr>
          <w:ins w:id="401" w:author="David Roelandt" w:date="2014-05-14T12:24:00Z"/>
          <w:b/>
        </w:rPr>
      </w:pPr>
      <w:ins w:id="402" w:author="David Roelandt" w:date="2014-05-14T12:24:00Z">
        <w:r>
          <w:rPr>
            <w:b/>
          </w:rPr>
          <w:br w:type="page"/>
        </w:r>
      </w:ins>
    </w:p>
    <w:p w14:paraId="57A222C5" w14:textId="3F50E04C" w:rsidR="00F47356" w:rsidRPr="00E54CD6" w:rsidRDefault="00F47356" w:rsidP="00E54CD6">
      <w:pPr>
        <w:pBdr>
          <w:bottom w:val="single" w:sz="4" w:space="1" w:color="auto"/>
        </w:pBdr>
        <w:rPr>
          <w:b/>
        </w:rPr>
      </w:pPr>
      <w:r w:rsidRPr="00E54CD6">
        <w:rPr>
          <w:b/>
        </w:rPr>
        <w:lastRenderedPageBreak/>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9C6326">
      <w:pPr>
        <w:jc w:val="center"/>
        <w:pPrChange w:id="403" w:author="David Roelandt" w:date="2014-05-14T12:24:00Z">
          <w:pPr/>
        </w:pPrChange>
      </w:pPr>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t>Après avoir confirmé, on bascule dans la fenêtre ci-dessous :</w:t>
      </w:r>
    </w:p>
    <w:p w14:paraId="658D4A65" w14:textId="72782BEC" w:rsidR="00E54CD6" w:rsidRDefault="00E54CD6" w:rsidP="009C6326">
      <w:pPr>
        <w:jc w:val="center"/>
        <w:pPrChange w:id="404" w:author="David Roelandt" w:date="2014-05-14T12:24:00Z">
          <w:pPr/>
        </w:pPrChange>
      </w:pPr>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proofErr w:type="spellStart"/>
      <w:r w:rsidRPr="00B008E4">
        <w:rPr>
          <w:b/>
          <w:color w:val="9EC630"/>
        </w:rPr>
        <w:t>Secret</w:t>
      </w:r>
      <w:r>
        <w:rPr>
          <w:b/>
          <w:color w:val="568EB6"/>
          <w:szCs w:val="20"/>
        </w:rPr>
        <w:t>Serv</w:t>
      </w:r>
      <w:r w:rsidRPr="00B008E4">
        <w:rPr>
          <w:b/>
          <w:color w:val="568EB6"/>
          <w:szCs w:val="20"/>
        </w:rPr>
        <w:t>er</w:t>
      </w:r>
      <w:proofErr w:type="spellEnd"/>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proofErr w:type="spellStart"/>
      <w:r w:rsidRPr="00B008E4">
        <w:rPr>
          <w:b/>
          <w:color w:val="9EC630"/>
        </w:rPr>
        <w:t>Secret</w:t>
      </w:r>
      <w:r>
        <w:rPr>
          <w:b/>
          <w:color w:val="568EB6"/>
          <w:szCs w:val="20"/>
        </w:rPr>
        <w:t>Serv</w:t>
      </w:r>
      <w:r w:rsidRPr="00B008E4">
        <w:rPr>
          <w:b/>
          <w:color w:val="568EB6"/>
          <w:szCs w:val="20"/>
        </w:rPr>
        <w:t>er</w:t>
      </w:r>
      <w:proofErr w:type="spellEnd"/>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78F1C528" w14:textId="77777777" w:rsidR="009C6326" w:rsidRDefault="009C6326">
      <w:pPr>
        <w:spacing w:before="0"/>
        <w:jc w:val="left"/>
        <w:rPr>
          <w:ins w:id="405" w:author="David Roelandt" w:date="2014-05-14T12:25:00Z"/>
          <w:rFonts w:cs="Arial"/>
          <w:b/>
          <w:bCs/>
          <w:caps/>
          <w:kern w:val="32"/>
          <w:sz w:val="28"/>
          <w:szCs w:val="32"/>
        </w:rPr>
      </w:pPr>
      <w:bookmarkStart w:id="406" w:name="_Toc261266225"/>
      <w:ins w:id="407" w:author="David Roelandt" w:date="2014-05-14T12:25:00Z">
        <w:r>
          <w:br w:type="page"/>
        </w:r>
      </w:ins>
    </w:p>
    <w:p w14:paraId="215456F9" w14:textId="19E81EC9" w:rsidR="00FF6AAC" w:rsidRDefault="003E4D23" w:rsidP="003E4D23">
      <w:pPr>
        <w:pStyle w:val="Titre1"/>
      </w:pPr>
      <w:r>
        <w:lastRenderedPageBreak/>
        <w:t>Tableau de bord standard</w:t>
      </w:r>
      <w:bookmarkEnd w:id="406"/>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408" w:name="_Toc261266226"/>
      <w:r>
        <w:t>Bloc « Liste des Secrets »</w:t>
      </w:r>
      <w:bookmarkEnd w:id="408"/>
    </w:p>
    <w:p w14:paraId="1235BFC5" w14:textId="77777777" w:rsidR="006A3B49" w:rsidRDefault="00DB128A" w:rsidP="003E4D23">
      <w:r>
        <w:t>Ce bloc affiche tous les Secrets auxquels à accès l’utilisateur.</w:t>
      </w:r>
    </w:p>
    <w:p w14:paraId="330A942D" w14:textId="44521F04" w:rsidR="00205392" w:rsidRDefault="000955EE" w:rsidP="009C6326">
      <w:pPr>
        <w:jc w:val="center"/>
        <w:pPrChange w:id="409" w:author="David Roelandt" w:date="2014-05-14T12:25:00Z">
          <w:pPr/>
        </w:pPrChange>
      </w:pPr>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28D3C4A6" w:rsidR="00B57582" w:rsidRDefault="00B57582" w:rsidP="003E4D23">
      <w:r>
        <w:t xml:space="preserve">Il est possible de </w:t>
      </w:r>
      <w:r w:rsidR="00000B18">
        <w:t xml:space="preserve">classer les informations en cliquant sur les titres de colonne. Ainsi l’information est triée </w:t>
      </w:r>
      <w:r w:rsidR="00D77934">
        <w:t xml:space="preserve">de façon </w:t>
      </w:r>
      <w:commentRangeStart w:id="410"/>
      <w:r w:rsidR="00D77934">
        <w:t>lexicographique</w:t>
      </w:r>
      <w:r w:rsidR="0047579E">
        <w:t xml:space="preserve"> croissante</w:t>
      </w:r>
      <w:commentRangeEnd w:id="410"/>
      <w:r w:rsidR="009C6326">
        <w:rPr>
          <w:rStyle w:val="Marquedecommentaire"/>
        </w:rPr>
        <w:commentReference w:id="410"/>
      </w:r>
      <w:r w:rsidR="00D77934">
        <w:t>.</w:t>
      </w:r>
      <w:r w:rsidR="0047579E">
        <w:t xml:space="preserve"> Cependant, si on </w:t>
      </w:r>
      <w:del w:id="411" w:author="David Roelandt" w:date="2014-05-14T12:26:00Z">
        <w:r w:rsidR="0047579E" w:rsidDel="009C6326">
          <w:delText>re</w:delText>
        </w:r>
      </w:del>
      <w:r w:rsidR="0047579E">
        <w:t>clique</w:t>
      </w:r>
      <w:ins w:id="412" w:author="David Roelandt" w:date="2014-05-14T12:26:00Z">
        <w:r w:rsidR="009C6326">
          <w:t xml:space="preserve"> de nouveau</w:t>
        </w:r>
      </w:ins>
      <w:r w:rsidR="0047579E">
        <w:t xml:space="preserve"> sur le titre</w:t>
      </w:r>
      <w:ins w:id="413" w:author="David Roelandt" w:date="2014-05-14T12:26:00Z">
        <w:r w:rsidR="009C6326">
          <w:t xml:space="preserve"> de</w:t>
        </w:r>
      </w:ins>
      <w:r w:rsidR="0047579E">
        <w:t xml:space="preserve"> la colonne, l’information est cette fois</w:t>
      </w:r>
      <w:ins w:id="414" w:author="David Roelandt" w:date="2014-05-14T12:26:00Z">
        <w:r w:rsidR="009C6326">
          <w:t>-</w:t>
        </w:r>
      </w:ins>
      <w:del w:id="415" w:author="David Roelandt" w:date="2014-05-14T12:26:00Z">
        <w:r w:rsidR="0047579E" w:rsidDel="009C6326">
          <w:delText xml:space="preserve"> </w:delText>
        </w:r>
      </w:del>
      <w:r w:rsidR="0047579E">
        <w:t xml:space="preserve">ci triée de façon </w:t>
      </w:r>
      <w:commentRangeStart w:id="416"/>
      <w:r w:rsidR="0047579E">
        <w:t>lexicographique décroissante</w:t>
      </w:r>
      <w:commentRangeEnd w:id="416"/>
      <w:r w:rsidR="009C6326">
        <w:rPr>
          <w:rStyle w:val="Marquedecommentaire"/>
        </w:rPr>
        <w:commentReference w:id="416"/>
      </w:r>
      <w:r w:rsidR="0047579E">
        <w:t>.</w:t>
      </w:r>
    </w:p>
    <w:p w14:paraId="457D69ED" w14:textId="77777777" w:rsidR="009C6326" w:rsidRDefault="009C6326">
      <w:pPr>
        <w:spacing w:before="0"/>
        <w:jc w:val="left"/>
        <w:rPr>
          <w:ins w:id="417" w:author="David Roelandt" w:date="2014-05-14T12:26:00Z"/>
        </w:rPr>
      </w:pPr>
      <w:ins w:id="418" w:author="David Roelandt" w:date="2014-05-14T12:26:00Z">
        <w:r>
          <w:br w:type="page"/>
        </w:r>
      </w:ins>
    </w:p>
    <w:p w14:paraId="26B0C1FE" w14:textId="5E5D89D4" w:rsidR="007D7869" w:rsidRDefault="007D7869" w:rsidP="003E4D23">
      <w:r>
        <w:lastRenderedPageBreak/>
        <w:t>Par exemple, si on clique sur le titre de la colonne « Hôte », on pourrait obtenir le résultat ci-dessous</w:t>
      </w:r>
      <w:r w:rsidR="00A361EF">
        <w:t> :</w:t>
      </w:r>
    </w:p>
    <w:p w14:paraId="660EFA86" w14:textId="2832D0B1" w:rsidR="00A361EF" w:rsidRDefault="000955EE" w:rsidP="009C6326">
      <w:pPr>
        <w:jc w:val="center"/>
        <w:pPrChange w:id="419" w:author="David Roelandt" w:date="2014-05-14T12:26:00Z">
          <w:pPr/>
        </w:pPrChange>
      </w:pPr>
      <w:r>
        <w:rPr>
          <w:noProof/>
        </w:rPr>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9C6326">
      <w:pPr>
        <w:jc w:val="center"/>
        <w:pPrChange w:id="420" w:author="David Roelandt" w:date="2014-05-14T12:26:00Z">
          <w:pPr/>
        </w:pPrChange>
      </w:pPr>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421" w:name="_Toc261266227"/>
      <w:r>
        <w:t>Colonne « Groupe de Secrets »</w:t>
      </w:r>
      <w:bookmarkEnd w:id="421"/>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422" w:name="_Toc261266228"/>
      <w:r>
        <w:t>Colonne « Type »</w:t>
      </w:r>
      <w:bookmarkEnd w:id="422"/>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423" w:name="_Toc261266229"/>
      <w:r>
        <w:t>Colonne « </w:t>
      </w:r>
      <w:r w:rsidR="00577AF6">
        <w:t>Environnement</w:t>
      </w:r>
      <w:r>
        <w:t> »</w:t>
      </w:r>
      <w:bookmarkEnd w:id="423"/>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lastRenderedPageBreak/>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424" w:name="_Toc261266230"/>
      <w:r>
        <w:t>Colonne « </w:t>
      </w:r>
      <w:r w:rsidR="00577AF6">
        <w:t>Application</w:t>
      </w:r>
      <w:r>
        <w:t> »</w:t>
      </w:r>
      <w:bookmarkEnd w:id="424"/>
    </w:p>
    <w:p w14:paraId="55B9A938" w14:textId="77777777" w:rsidR="002B076A" w:rsidRDefault="002B076A" w:rsidP="002B076A">
      <w:r>
        <w:t>Cette colonne rappelle à quel</w:t>
      </w:r>
      <w:r w:rsidR="00577AF6">
        <w:t>le</w:t>
      </w:r>
      <w:r>
        <w:t xml:space="preserve"> « </w:t>
      </w:r>
      <w:r w:rsidR="00577AF6">
        <w:t>Application</w:t>
      </w:r>
      <w:r>
        <w:t> » le Secret est rattaché.</w:t>
      </w:r>
    </w:p>
    <w:p w14:paraId="497EB3F3" w14:textId="6346EF2D" w:rsidR="00A5200D" w:rsidRPr="002B076A" w:rsidRDefault="00A5200D" w:rsidP="00A5200D">
      <w:pPr>
        <w:pStyle w:val="Remarque"/>
      </w:pPr>
      <w:r w:rsidRPr="00A5200D">
        <w:rPr>
          <w:b/>
        </w:rPr>
        <w:t>Remarque </w:t>
      </w:r>
      <w:r>
        <w:t>: il s’agit désormais d’une liste déroulante. Pour ajouter ou supprimer une application dans cette liste, il faut désormais utiliser l’écran spécifique de gestion des Applications.</w:t>
      </w:r>
    </w:p>
    <w:p w14:paraId="4E9DBCCF" w14:textId="77777777" w:rsidR="002B076A" w:rsidRDefault="002B076A" w:rsidP="002B076A">
      <w:pPr>
        <w:pStyle w:val="Titre3"/>
      </w:pPr>
      <w:bookmarkStart w:id="425" w:name="_Toc261266231"/>
      <w:r>
        <w:t>Colonne « </w:t>
      </w:r>
      <w:r w:rsidR="00577AF6">
        <w:t>Hôte</w:t>
      </w:r>
      <w:r>
        <w:t> »</w:t>
      </w:r>
      <w:bookmarkEnd w:id="425"/>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426" w:name="_Toc261266232"/>
      <w:r>
        <w:t>Colonne « Utilisateur »</w:t>
      </w:r>
      <w:bookmarkEnd w:id="426"/>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427" w:name="_Toc261266233"/>
      <w:r>
        <w:t>Colonne « Date d’expiration »</w:t>
      </w:r>
      <w:bookmarkEnd w:id="427"/>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102DF662" w14:textId="04FFE6B4"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w:t>
      </w:r>
      <w:ins w:id="428" w:author="David Roelandt" w:date="2014-05-14T12:28:00Z">
        <w:r w:rsidR="00F273A3">
          <w:t>e</w:t>
        </w:r>
      </w:ins>
      <w:r>
        <w:t xml:space="preserve"> pour rappeler aux « Utilisateurs » qu’il est temps de renouveler un « Secret ».</w:t>
      </w:r>
    </w:p>
    <w:p w14:paraId="748A185C" w14:textId="77777777" w:rsidR="002B076A" w:rsidRDefault="002B076A" w:rsidP="002B076A">
      <w:pPr>
        <w:pStyle w:val="Titre3"/>
      </w:pPr>
      <w:bookmarkStart w:id="429" w:name="_Toc261266234"/>
      <w:r>
        <w:t>Colonne « </w:t>
      </w:r>
      <w:r w:rsidR="00577AF6">
        <w:t>Commentaire</w:t>
      </w:r>
      <w:r>
        <w:t> »</w:t>
      </w:r>
      <w:bookmarkEnd w:id="429"/>
    </w:p>
    <w:p w14:paraId="70D584D8" w14:textId="68423E03" w:rsidR="002B076A" w:rsidRPr="002B076A" w:rsidRDefault="002B076A" w:rsidP="002B076A">
      <w:r>
        <w:t xml:space="preserve">Cette colonne rappelle </w:t>
      </w:r>
      <w:r w:rsidR="004D26D3">
        <w:t>le</w:t>
      </w:r>
      <w:ins w:id="430" w:author="David Roelandt" w:date="2014-05-14T12:28:00Z">
        <w:r w:rsidR="00F273A3">
          <w:t xml:space="preserve"> </w:t>
        </w:r>
      </w:ins>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431" w:name="_Toc261266235"/>
      <w:r>
        <w:t>Colonne « Actions »</w:t>
      </w:r>
      <w:bookmarkEnd w:id="431"/>
    </w:p>
    <w:p w14:paraId="6A63FC9D" w14:textId="77777777" w:rsidR="002B076A" w:rsidRPr="0050513F" w:rsidRDefault="002B076A" w:rsidP="002B076A">
      <w:r>
        <w:t>Cette colonne contient tous les boutons permettant de gérer le Secret courant (Secret en surbrillance dans le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Change w:id="432" w:author="David Roelandt" w:date="2014-05-14T12:28:00Z">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PrChange>
      </w:tblPr>
      <w:tblGrid>
        <w:gridCol w:w="1242"/>
        <w:gridCol w:w="8080"/>
        <w:tblGridChange w:id="433">
          <w:tblGrid>
            <w:gridCol w:w="1242"/>
            <w:gridCol w:w="8080"/>
          </w:tblGrid>
        </w:tblGridChange>
      </w:tblGrid>
      <w:tr w:rsidR="002B076A" w14:paraId="12B1B20D" w14:textId="77777777" w:rsidTr="00F273A3">
        <w:trPr>
          <w:tblHeader/>
          <w:jc w:val="center"/>
          <w:trPrChange w:id="434" w:author="David Roelandt" w:date="2014-05-14T12:28:00Z">
            <w:trPr>
              <w:tblHeader/>
            </w:trPr>
          </w:trPrChange>
        </w:trPr>
        <w:tc>
          <w:tcPr>
            <w:tcW w:w="1242" w:type="dxa"/>
            <w:shd w:val="clear" w:color="auto" w:fill="auto"/>
            <w:tcPrChange w:id="435" w:author="David Roelandt" w:date="2014-05-14T12:28:00Z">
              <w:tcPr>
                <w:tcW w:w="1242" w:type="dxa"/>
                <w:shd w:val="clear" w:color="auto" w:fill="auto"/>
              </w:tcPr>
            </w:tcPrChange>
          </w:tcPr>
          <w:p w14:paraId="18DEF019" w14:textId="77777777" w:rsidR="002B076A" w:rsidRDefault="002B076A" w:rsidP="00C218A4">
            <w:pPr>
              <w:pStyle w:val="Titrecolonne"/>
              <w:jc w:val="center"/>
            </w:pPr>
            <w:r>
              <w:t>Bouton</w:t>
            </w:r>
          </w:p>
        </w:tc>
        <w:tc>
          <w:tcPr>
            <w:tcW w:w="8080" w:type="dxa"/>
            <w:shd w:val="clear" w:color="auto" w:fill="auto"/>
            <w:tcPrChange w:id="436" w:author="David Roelandt" w:date="2014-05-14T12:28:00Z">
              <w:tcPr>
                <w:tcW w:w="8080" w:type="dxa"/>
                <w:shd w:val="clear" w:color="auto" w:fill="auto"/>
              </w:tcPr>
            </w:tcPrChange>
          </w:tcPr>
          <w:p w14:paraId="3BADB97D" w14:textId="77777777" w:rsidR="002B076A" w:rsidRDefault="002B076A" w:rsidP="002B076A">
            <w:pPr>
              <w:pStyle w:val="Titrecolonne"/>
            </w:pPr>
            <w:r>
              <w:t>Signification</w:t>
            </w:r>
          </w:p>
        </w:tc>
      </w:tr>
      <w:tr w:rsidR="002B076A" w14:paraId="231EFD5C" w14:textId="77777777" w:rsidTr="00F273A3">
        <w:trPr>
          <w:jc w:val="center"/>
        </w:trPr>
        <w:tc>
          <w:tcPr>
            <w:tcW w:w="1242" w:type="dxa"/>
            <w:shd w:val="clear" w:color="auto" w:fill="auto"/>
            <w:tcPrChange w:id="437" w:author="David Roelandt" w:date="2014-05-14T12:28:00Z">
              <w:tcPr>
                <w:tcW w:w="1242" w:type="dxa"/>
                <w:shd w:val="clear" w:color="auto" w:fill="auto"/>
              </w:tcPr>
            </w:tcPrChange>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438" w:author="David Roelandt" w:date="2014-05-14T12:28:00Z">
              <w:tcPr>
                <w:tcW w:w="8080" w:type="dxa"/>
                <w:shd w:val="clear" w:color="auto" w:fill="auto"/>
                <w:vAlign w:val="center"/>
              </w:tcPr>
            </w:tcPrChange>
          </w:tcPr>
          <w:p w14:paraId="48A5FE70" w14:textId="77777777" w:rsidR="002B076A" w:rsidRDefault="002B076A" w:rsidP="002B076A">
            <w:pPr>
              <w:pStyle w:val="Textetableau"/>
            </w:pPr>
            <w:r>
              <w:t>Ce bouton permet de modifier le « Secret ».</w:t>
            </w:r>
          </w:p>
        </w:tc>
      </w:tr>
      <w:tr w:rsidR="002B076A" w14:paraId="3B9556AE" w14:textId="77777777" w:rsidTr="00F273A3">
        <w:trPr>
          <w:jc w:val="center"/>
        </w:trPr>
        <w:tc>
          <w:tcPr>
            <w:tcW w:w="1242" w:type="dxa"/>
            <w:shd w:val="clear" w:color="auto" w:fill="auto"/>
            <w:tcPrChange w:id="439" w:author="David Roelandt" w:date="2014-05-14T12:28:00Z">
              <w:tcPr>
                <w:tcW w:w="1242" w:type="dxa"/>
                <w:shd w:val="clear" w:color="auto" w:fill="auto"/>
              </w:tcPr>
            </w:tcPrChange>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440" w:author="David Roelandt" w:date="2014-05-14T12:28:00Z">
              <w:tcPr>
                <w:tcW w:w="8080" w:type="dxa"/>
                <w:shd w:val="clear" w:color="auto" w:fill="auto"/>
                <w:vAlign w:val="center"/>
              </w:tcPr>
            </w:tcPrChange>
          </w:tcPr>
          <w:p w14:paraId="1AF4C77A" w14:textId="77777777" w:rsidR="002B076A" w:rsidRDefault="002B076A" w:rsidP="002B076A">
            <w:pPr>
              <w:pStyle w:val="Textetableau"/>
            </w:pPr>
            <w:r>
              <w:t>Ce bouton permet de supprimer le « Secret ».</w:t>
            </w:r>
          </w:p>
        </w:tc>
      </w:tr>
      <w:tr w:rsidR="004B39E5" w14:paraId="44BD68A5" w14:textId="77777777" w:rsidTr="00F273A3">
        <w:trPr>
          <w:jc w:val="center"/>
        </w:trPr>
        <w:tc>
          <w:tcPr>
            <w:tcW w:w="1242" w:type="dxa"/>
            <w:shd w:val="clear" w:color="auto" w:fill="auto"/>
            <w:tcPrChange w:id="441" w:author="David Roelandt" w:date="2014-05-14T12:28:00Z">
              <w:tcPr>
                <w:tcW w:w="1242" w:type="dxa"/>
                <w:shd w:val="clear" w:color="auto" w:fill="auto"/>
              </w:tcPr>
            </w:tcPrChange>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Change w:id="442" w:author="David Roelandt" w:date="2014-05-14T12:28:00Z">
              <w:tcPr>
                <w:tcW w:w="8080" w:type="dxa"/>
                <w:shd w:val="clear" w:color="auto" w:fill="auto"/>
                <w:vAlign w:val="center"/>
              </w:tcPr>
            </w:tcPrChange>
          </w:tcPr>
          <w:p w14:paraId="73D16FDD" w14:textId="77777777" w:rsidR="004B39E5" w:rsidRDefault="004B39E5" w:rsidP="002B076A">
            <w:pPr>
              <w:pStyle w:val="Textetableau"/>
            </w:pPr>
            <w:r>
              <w:t xml:space="preserve">Ce bouton permet d’afficher le « Secret » (Notez qu’un clique sur l’occurrence produit le même </w:t>
            </w:r>
            <w:proofErr w:type="spellStart"/>
            <w:r>
              <w:t>récultat</w:t>
            </w:r>
            <w:proofErr w:type="spellEnd"/>
            <w:r>
              <w:t>).</w:t>
            </w:r>
          </w:p>
        </w:tc>
      </w:tr>
    </w:tbl>
    <w:p w14:paraId="3164696B" w14:textId="77777777" w:rsidR="002B076A" w:rsidRDefault="002B076A" w:rsidP="002B076A">
      <w:pPr>
        <w:pStyle w:val="Titre3"/>
      </w:pPr>
      <w:bookmarkStart w:id="443" w:name="_Toc261266236"/>
      <w:r>
        <w:t>Bouton « Créer »</w:t>
      </w:r>
      <w:bookmarkEnd w:id="443"/>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444" w:name="_Toc261266237"/>
      <w:bookmarkStart w:id="445" w:name="_Ref226642653"/>
      <w:r>
        <w:lastRenderedPageBreak/>
        <w:t>Recherche de Secrets</w:t>
      </w:r>
      <w:bookmarkEnd w:id="444"/>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F273A3">
      <w:pPr>
        <w:jc w:val="center"/>
        <w:pPrChange w:id="446" w:author="David Roelandt" w:date="2014-05-14T12:28:00Z">
          <w:pPr/>
        </w:pPrChange>
      </w:pPr>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w:t>
      </w:r>
      <w:proofErr w:type="spellStart"/>
      <w:r>
        <w:t>zeu</w:t>
      </w:r>
      <w:proofErr w:type="spellEnd"/>
      <w:r>
        <w:t> », l’outil recherchera tous les secrets contenant « </w:t>
      </w:r>
      <w:proofErr w:type="spellStart"/>
      <w:r>
        <w:t>zeu</w:t>
      </w:r>
      <w:proofErr w:type="spellEnd"/>
      <w:r>
        <w:t> » dans ses colonnes. Toujours dans le cadre de notre exemple voici ce qui apparaitrait :</w:t>
      </w:r>
    </w:p>
    <w:p w14:paraId="32908464" w14:textId="77777777" w:rsidR="007C6C2F" w:rsidRDefault="00E05E42" w:rsidP="00F273A3">
      <w:pPr>
        <w:jc w:val="center"/>
        <w:pPrChange w:id="447" w:author="David Roelandt" w:date="2014-05-14T12:28:00Z">
          <w:pPr/>
        </w:pPrChange>
      </w:pPr>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w:t>
      </w:r>
      <w:proofErr w:type="spellStart"/>
      <w:r>
        <w:t>zeus</w:t>
      </w:r>
      <w:proofErr w:type="spellEnd"/>
      <w:r>
        <w:t>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4B7E76FE" w14:textId="77777777" w:rsidR="001A14E0" w:rsidRDefault="001A14E0">
      <w:pPr>
        <w:spacing w:before="0"/>
        <w:jc w:val="left"/>
        <w:rPr>
          <w:ins w:id="448" w:author="David Roelandt" w:date="2014-05-14T12:29:00Z"/>
          <w:rFonts w:cs="Arial"/>
          <w:b/>
          <w:bCs/>
          <w:iCs/>
          <w:sz w:val="28"/>
          <w:szCs w:val="28"/>
        </w:rPr>
      </w:pPr>
      <w:bookmarkStart w:id="449" w:name="_Ref261182366"/>
      <w:bookmarkStart w:id="450" w:name="_Toc261266238"/>
      <w:ins w:id="451" w:author="David Roelandt" w:date="2014-05-14T12:29:00Z">
        <w:r>
          <w:br w:type="page"/>
        </w:r>
      </w:ins>
    </w:p>
    <w:p w14:paraId="3A17118A" w14:textId="0011F206" w:rsidR="002B076A" w:rsidRDefault="00B54C24" w:rsidP="002123CA">
      <w:pPr>
        <w:pStyle w:val="Titre2"/>
      </w:pPr>
      <w:r>
        <w:lastRenderedPageBreak/>
        <w:t>Créer ou m</w:t>
      </w:r>
      <w:r w:rsidR="002123CA">
        <w:t>odifier un Secret</w:t>
      </w:r>
      <w:bookmarkEnd w:id="445"/>
      <w:bookmarkEnd w:id="449"/>
      <w:bookmarkEnd w:id="450"/>
    </w:p>
    <w:p w14:paraId="2208A098" w14:textId="00596204" w:rsidR="002123CA" w:rsidRDefault="002123CA" w:rsidP="002123CA">
      <w:r>
        <w:t>Après avoir cliqu</w:t>
      </w:r>
      <w:ins w:id="452" w:author="David Roelandt" w:date="2014-05-14T12:29:00Z">
        <w:r w:rsidR="001A14E0">
          <w:t>é</w:t>
        </w:r>
      </w:ins>
      <w:del w:id="453" w:author="David Roelandt" w:date="2014-05-14T12:29:00Z">
        <w:r w:rsidDel="001A14E0">
          <w:delText>er</w:delText>
        </w:r>
      </w:del>
      <w:r>
        <w:t xml:space="preserve">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091AC57E" w:rsidR="002123CA" w:rsidRDefault="00A5200D" w:rsidP="001A14E0">
      <w:pPr>
        <w:jc w:val="center"/>
        <w:pPrChange w:id="454" w:author="David Roelandt" w:date="2014-05-14T12:29:00Z">
          <w:pPr/>
        </w:pPrChange>
      </w:pPr>
      <w:r>
        <w:rPr>
          <w:noProof/>
        </w:rPr>
        <w:drawing>
          <wp:inline distT="0" distB="0" distL="0" distR="0" wp14:anchorId="2D63B8FB" wp14:editId="3F3BF870">
            <wp:extent cx="5759450" cy="3484868"/>
            <wp:effectExtent l="0" t="0" r="6350" b="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9450" cy="3484868"/>
                    </a:xfrm>
                    <a:prstGeom prst="rect">
                      <a:avLst/>
                    </a:prstGeom>
                    <a:noFill/>
                    <a:ln>
                      <a:noFill/>
                    </a:ln>
                  </pic:spPr>
                </pic:pic>
              </a:graphicData>
            </a:graphic>
          </wp:inline>
        </w:drawing>
      </w:r>
    </w:p>
    <w:p w14:paraId="5C8E417F" w14:textId="3B6079F8" w:rsidR="00B54C24" w:rsidRDefault="00B54C24" w:rsidP="002123CA">
      <w:r>
        <w:t xml:space="preserve">En revanche, si l’utilisateur utilise le </w:t>
      </w:r>
      <w:del w:id="455" w:author="David Roelandt" w:date="2014-05-14T12:29:00Z">
        <w:r w:rsidDel="001A14E0">
          <w:delText xml:space="preserve">bouton </w:delText>
        </w:r>
      </w:del>
      <w:ins w:id="456" w:author="David Roelandt" w:date="2014-05-14T12:29:00Z">
        <w:r w:rsidR="001A14E0">
          <w:t>bouton</w:t>
        </w:r>
      </w:ins>
      <w:r>
        <w:rPr>
          <w:noProof/>
        </w:rPr>
        <w:drawing>
          <wp:inline distT="0" distB="0" distL="0" distR="0" wp14:anchorId="22F6DDC7" wp14:editId="4078CB40">
            <wp:extent cx="339937" cy="223643"/>
            <wp:effectExtent l="0" t="0" r="0" b="508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339937" cy="223643"/>
                    </a:xfrm>
                    <a:prstGeom prst="rect">
                      <a:avLst/>
                    </a:prstGeom>
                    <a:noFill/>
                    <a:ln>
                      <a:noFill/>
                    </a:ln>
                  </pic:spPr>
                </pic:pic>
              </a:graphicData>
            </a:graphic>
          </wp:inline>
        </w:drawing>
      </w:r>
      <w:r>
        <w:t>, la fenêtre ci-dessous apparaitra :</w:t>
      </w:r>
    </w:p>
    <w:p w14:paraId="1DA30B50" w14:textId="0B722DE1" w:rsidR="00B54C24" w:rsidRDefault="00B54C24" w:rsidP="001A14E0">
      <w:pPr>
        <w:jc w:val="center"/>
        <w:pPrChange w:id="457" w:author="David Roelandt" w:date="2014-05-14T12:29:00Z">
          <w:pPr/>
        </w:pPrChange>
      </w:pPr>
      <w:r>
        <w:rPr>
          <w:noProof/>
        </w:rPr>
        <w:drawing>
          <wp:inline distT="0" distB="0" distL="0" distR="0" wp14:anchorId="5800D9DE" wp14:editId="4CF03C98">
            <wp:extent cx="4076073" cy="3011805"/>
            <wp:effectExtent l="0" t="0" r="0" b="10795"/>
            <wp:docPr id="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4076566" cy="3012170"/>
                    </a:xfrm>
                    <a:prstGeom prst="rect">
                      <a:avLst/>
                    </a:prstGeom>
                    <a:noFill/>
                    <a:ln>
                      <a:noFill/>
                    </a:ln>
                  </pic:spPr>
                </pic:pic>
              </a:graphicData>
            </a:graphic>
          </wp:inline>
        </w:drawing>
      </w:r>
    </w:p>
    <w:p w14:paraId="21E11550" w14:textId="77777777" w:rsidR="002123CA" w:rsidRDefault="002123CA" w:rsidP="002123CA">
      <w:pPr>
        <w:pStyle w:val="Titre3"/>
      </w:pPr>
      <w:bookmarkStart w:id="458" w:name="_Toc261266239"/>
      <w:r>
        <w:lastRenderedPageBreak/>
        <w:t>Champ « Groupe de Secrets »</w:t>
      </w:r>
      <w:bookmarkEnd w:id="458"/>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459" w:name="_Toc261266240"/>
      <w:r>
        <w:t>Champ « Type »</w:t>
      </w:r>
      <w:bookmarkEnd w:id="459"/>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proofErr w:type="spellStart"/>
      <w:r w:rsidR="00EE46DF" w:rsidRPr="00B008E4">
        <w:rPr>
          <w:b/>
          <w:color w:val="9EC630"/>
        </w:rPr>
        <w:t>Secret</w:t>
      </w:r>
      <w:r w:rsidR="00EE46DF" w:rsidRPr="00B008E4">
        <w:rPr>
          <w:b/>
          <w:color w:val="568EB6"/>
          <w:szCs w:val="20"/>
        </w:rPr>
        <w:t>Manager</w:t>
      </w:r>
      <w:proofErr w:type="spellEnd"/>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3DD80EEB"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w:t>
      </w:r>
      <w:r w:rsidRPr="007C6C2F">
        <w:rPr>
          <w:b/>
        </w:rPr>
        <w:t>3</w:t>
      </w:r>
      <w:r>
        <w:t xml:space="preserve"> types pour le moment.</w:t>
      </w:r>
    </w:p>
    <w:p w14:paraId="52D9E9EF" w14:textId="77777777" w:rsidR="002123CA" w:rsidRDefault="002123CA" w:rsidP="002123CA">
      <w:pPr>
        <w:pStyle w:val="Titre3"/>
      </w:pPr>
      <w:bookmarkStart w:id="460" w:name="_Toc261266241"/>
      <w:r>
        <w:t>Champ « Environnement »</w:t>
      </w:r>
      <w:bookmarkEnd w:id="460"/>
    </w:p>
    <w:p w14:paraId="0CF04627" w14:textId="77777777" w:rsidR="00CE66A8" w:rsidRDefault="00CE66A8" w:rsidP="00CE66A8">
      <w:r>
        <w:t xml:space="preserve">Cette liste déroulante contient tous les « Environnements » gérés par l’outil </w:t>
      </w:r>
      <w:proofErr w:type="spellStart"/>
      <w:r w:rsidR="00EE46DF" w:rsidRPr="00B008E4">
        <w:rPr>
          <w:b/>
          <w:color w:val="9EC630"/>
        </w:rPr>
        <w:t>Secret</w:t>
      </w:r>
      <w:r w:rsidR="00EE46DF" w:rsidRPr="00B008E4">
        <w:rPr>
          <w:b/>
          <w:color w:val="568EB6"/>
          <w:szCs w:val="20"/>
        </w:rPr>
        <w:t>Manager</w:t>
      </w:r>
      <w:proofErr w:type="spellEnd"/>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461" w:name="_Toc261266242"/>
      <w:r>
        <w:t>Champ « Application »</w:t>
      </w:r>
      <w:bookmarkEnd w:id="461"/>
    </w:p>
    <w:p w14:paraId="49B4D5FB" w14:textId="19A90A12" w:rsidR="00B54C24" w:rsidRPr="002123CA" w:rsidRDefault="00B54C24" w:rsidP="00B54C24">
      <w:r>
        <w:t>Cette liste déroulante contient toutes les « Applications » disponibles. Les « Applications » sont le résultat des créations précédentes. Ce champ n’est pas obligatoire.</w:t>
      </w:r>
    </w:p>
    <w:p w14:paraId="1DD5AB33" w14:textId="77777777" w:rsidR="002123CA" w:rsidRDefault="002123CA" w:rsidP="002123CA">
      <w:pPr>
        <w:pStyle w:val="Titre3"/>
      </w:pPr>
      <w:bookmarkStart w:id="462" w:name="_Toc261266243"/>
      <w:r>
        <w:t>Champ « Hôte »</w:t>
      </w:r>
      <w:bookmarkEnd w:id="462"/>
    </w:p>
    <w:p w14:paraId="29157D99" w14:textId="5F4EC3E9" w:rsidR="003546B6" w:rsidRPr="00FA7AF6" w:rsidRDefault="003546B6" w:rsidP="003546B6">
      <w:r>
        <w:t>Ce champ libre de saisie de 255 caractères permet de rattacher un Secret à un Hôte (équipement). Cette information permet de retrouver plus vite un Secret parmi d’autres Secret</w:t>
      </w:r>
      <w:ins w:id="463" w:author="David Roelandt" w:date="2014-05-14T12:30:00Z">
        <w:r w:rsidR="00F7225F">
          <w:t>s</w:t>
        </w:r>
      </w:ins>
      <w:r>
        <w: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464" w:name="_Toc261266244"/>
      <w:r>
        <w:t>Champ « Utilisateur »</w:t>
      </w:r>
      <w:bookmarkEnd w:id="464"/>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465" w:name="_Toc261266245"/>
      <w:r>
        <w:t>Champ « Mot de passe »</w:t>
      </w:r>
      <w:bookmarkEnd w:id="465"/>
    </w:p>
    <w:p w14:paraId="0DA5E5FD" w14:textId="6BBEA30D" w:rsidR="00543075" w:rsidRPr="00FA7AF6" w:rsidRDefault="00543075" w:rsidP="00543075">
      <w:r>
        <w:t xml:space="preserve">Ce champ libre de saisie de 100 caractères permet de définir un Secret. Ce champ est obligatoire et il est </w:t>
      </w:r>
      <w:ins w:id="466" w:author="David Roelandt" w:date="2014-05-14T12:30:00Z">
        <w:r w:rsidR="00F7225F">
          <w:t xml:space="preserve">stocké </w:t>
        </w:r>
      </w:ins>
      <w:r>
        <w:t xml:space="preserve">chiffré </w:t>
      </w:r>
      <w:commentRangeStart w:id="467"/>
      <w:r>
        <w:t>dans</w:t>
      </w:r>
      <w:commentRangeEnd w:id="467"/>
      <w:r w:rsidR="00F7225F">
        <w:rPr>
          <w:rStyle w:val="Marquedecommentaire"/>
        </w:rPr>
        <w:commentReference w:id="467"/>
      </w:r>
      <w:r>
        <w:t xml:space="preserve"> la Base de Données car il est confidentiel.</w:t>
      </w:r>
    </w:p>
    <w:p w14:paraId="3074DCB3" w14:textId="77777777" w:rsidR="002123CA" w:rsidRDefault="002123CA" w:rsidP="002123CA">
      <w:pPr>
        <w:pStyle w:val="Titre3"/>
      </w:pPr>
      <w:bookmarkStart w:id="468" w:name="_Toc261266246"/>
      <w:r>
        <w:t>Champ « Commentaire »</w:t>
      </w:r>
      <w:bookmarkEnd w:id="468"/>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469" w:name="_Toc261266247"/>
      <w:r>
        <w:lastRenderedPageBreak/>
        <w:t>Champ « Alerte »</w:t>
      </w:r>
      <w:bookmarkEnd w:id="469"/>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470" w:name="_Toc261266248"/>
      <w:r>
        <w:t>Bouton « Modifier »</w:t>
      </w:r>
      <w:bookmarkEnd w:id="470"/>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471" w:name="_Toc261266249"/>
      <w:r>
        <w:t>Bouton « Annuler »</w:t>
      </w:r>
      <w:bookmarkEnd w:id="471"/>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472" w:name="_Toc261266250"/>
      <w:r>
        <w:t>Suppression d’un Secret</w:t>
      </w:r>
      <w:bookmarkEnd w:id="472"/>
    </w:p>
    <w:p w14:paraId="263071F9" w14:textId="3C0CBD9F" w:rsidR="009F1452" w:rsidRDefault="009F1452" w:rsidP="009F1452">
      <w:r>
        <w:t>Après avoir cliqu</w:t>
      </w:r>
      <w:ins w:id="473" w:author="David Roelandt" w:date="2014-05-14T12:31:00Z">
        <w:r w:rsidR="00F7225F">
          <w:t>é</w:t>
        </w:r>
      </w:ins>
      <w:del w:id="474" w:author="David Roelandt" w:date="2014-05-14T12:31:00Z">
        <w:r w:rsidDel="00F7225F">
          <w:delText>er</w:delText>
        </w:r>
      </w:del>
      <w:r>
        <w:t xml:space="preserve">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F7225F">
      <w:pPr>
        <w:jc w:val="center"/>
        <w:pPrChange w:id="475" w:author="David Roelandt" w:date="2014-05-14T12:31:00Z">
          <w:pPr/>
        </w:pPrChange>
      </w:pPr>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476" w:name="_Toc261266251"/>
      <w:r>
        <w:t>Bouton « Supprimer »</w:t>
      </w:r>
      <w:bookmarkEnd w:id="476"/>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477" w:name="_Toc261266252"/>
      <w:r>
        <w:t>Bouton « Annuler »</w:t>
      </w:r>
      <w:bookmarkEnd w:id="477"/>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478" w:name="_Toc261266253"/>
      <w:r>
        <w:t>Création d’un Secret</w:t>
      </w:r>
      <w:bookmarkEnd w:id="478"/>
    </w:p>
    <w:p w14:paraId="5E46FB54" w14:textId="4FD341C5" w:rsidR="00C342A9" w:rsidRDefault="00C342A9" w:rsidP="00ED63F9">
      <w:r>
        <w:t>La création d’un Secret s’appuie sur le même fonctionnement qu’une modification au détail pr</w:t>
      </w:r>
      <w:ins w:id="479" w:author="David Roelandt" w:date="2014-05-14T12:31:00Z">
        <w:r w:rsidR="00F7225F">
          <w:t>ès</w:t>
        </w:r>
      </w:ins>
      <w:del w:id="480" w:author="David Roelandt" w:date="2014-05-14T12:31:00Z">
        <w:r w:rsidDel="00F7225F">
          <w:delText>êt</w:delText>
        </w:r>
      </w:del>
      <w:r>
        <w:t xml:space="preserve"> que l’écran est vide au lieu de contenir de précédentes saisies.</w:t>
      </w:r>
    </w:p>
    <w:p w14:paraId="6424C14C" w14:textId="3B78C0B1" w:rsidR="00C342A9" w:rsidRDefault="00C342A9" w:rsidP="00ED63F9">
      <w:r>
        <w:t>Voir chapitre « </w:t>
      </w:r>
      <w:r w:rsidR="00F96D10">
        <w:fldChar w:fldCharType="begin"/>
      </w:r>
      <w:r w:rsidR="00F96D10">
        <w:instrText xml:space="preserve"> REF _Ref261182366 \r \h </w:instrText>
      </w:r>
      <w:r w:rsidR="00F96D10">
        <w:fldChar w:fldCharType="separate"/>
      </w:r>
      <w:r w:rsidR="00F96D10">
        <w:t>8.3</w:t>
      </w:r>
      <w:r w:rsidR="00F96D10">
        <w:fldChar w:fldCharType="end"/>
      </w:r>
      <w:r w:rsidR="0093523E">
        <w:t> ».</w:t>
      </w:r>
    </w:p>
    <w:p w14:paraId="71185D25" w14:textId="77777777" w:rsidR="0093523E" w:rsidRDefault="00182557" w:rsidP="00182557">
      <w:pPr>
        <w:pStyle w:val="Titre1"/>
      </w:pPr>
      <w:bookmarkStart w:id="481" w:name="_Toc261266254"/>
      <w:r>
        <w:lastRenderedPageBreak/>
        <w:t>Gestion des préférences</w:t>
      </w:r>
      <w:bookmarkEnd w:id="481"/>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proofErr w:type="spellStart"/>
      <w:r w:rsidR="00EE46DF" w:rsidRPr="00B008E4">
        <w:rPr>
          <w:b/>
          <w:color w:val="9EC630"/>
        </w:rPr>
        <w:t>Secret</w:t>
      </w:r>
      <w:r w:rsidR="00EE46DF" w:rsidRPr="00B008E4">
        <w:rPr>
          <w:b/>
          <w:color w:val="568EB6"/>
          <w:szCs w:val="20"/>
        </w:rPr>
        <w:t>Manager</w:t>
      </w:r>
      <w:proofErr w:type="spellEnd"/>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F7225F">
      <w:pPr>
        <w:jc w:val="center"/>
        <w:pPrChange w:id="482" w:author="David Roelandt" w:date="2014-05-14T12:32:00Z">
          <w:pPr/>
        </w:pPrChange>
      </w:pPr>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483" w:name="_Ref226682320"/>
      <w:bookmarkStart w:id="484" w:name="_Toc261266255"/>
      <w:r>
        <w:t xml:space="preserve">Gestion des </w:t>
      </w:r>
      <w:r w:rsidR="00E012FB">
        <w:t>« A</w:t>
      </w:r>
      <w:r>
        <w:t>lertes</w:t>
      </w:r>
      <w:r w:rsidR="00E012FB">
        <w:t> »</w:t>
      </w:r>
      <w:bookmarkEnd w:id="483"/>
      <w:bookmarkEnd w:id="484"/>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6FE6054C" w:rsidR="002D579F" w:rsidRDefault="00981F62" w:rsidP="00F7225F">
      <w:pPr>
        <w:jc w:val="center"/>
        <w:pPrChange w:id="485" w:author="David Roelandt" w:date="2014-05-14T12:32:00Z">
          <w:pPr/>
        </w:pPrChange>
      </w:pPr>
      <w:r>
        <w:rPr>
          <w:noProof/>
        </w:rPr>
        <w:drawing>
          <wp:inline distT="0" distB="0" distL="0" distR="0" wp14:anchorId="3D411622" wp14:editId="696C91DC">
            <wp:extent cx="5759450" cy="1880151"/>
            <wp:effectExtent l="0" t="0" r="6350" b="0"/>
            <wp:docPr id="1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759450" cy="1880151"/>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proofErr w:type="spellStart"/>
      <w:r w:rsidRPr="00B008E4">
        <w:rPr>
          <w:b/>
          <w:color w:val="9EC630"/>
        </w:rPr>
        <w:t>Secret</w:t>
      </w:r>
      <w:r w:rsidRPr="00B008E4">
        <w:rPr>
          <w:b/>
          <w:color w:val="568EB6"/>
          <w:szCs w:val="20"/>
        </w:rPr>
        <w:t>Manager</w:t>
      </w:r>
      <w:proofErr w:type="spellEnd"/>
      <w:r w:rsidR="00FD2B3C">
        <w:t>.</w:t>
      </w:r>
      <w:r w:rsidR="00294DF6">
        <w:t xml:space="preserve"> Cet </w:t>
      </w:r>
      <w:r>
        <w:t>onglet permet de notifier des alertes en plus du journal interne.</w:t>
      </w:r>
    </w:p>
    <w:p w14:paraId="3162899F" w14:textId="77777777" w:rsidR="005C40DB" w:rsidRDefault="005C40DB" w:rsidP="005C40DB">
      <w:pPr>
        <w:pStyle w:val="Titre3"/>
      </w:pPr>
      <w:bookmarkStart w:id="486" w:name="_Toc261266256"/>
      <w:r>
        <w:t>Champ « Verbosité des alertes »</w:t>
      </w:r>
      <w:bookmarkEnd w:id="486"/>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487" w:name="_Toc261266257"/>
      <w:r>
        <w:t xml:space="preserve">Champ « Alerte remontée via </w:t>
      </w:r>
      <w:proofErr w:type="spellStart"/>
      <w:r>
        <w:t>Syslog</w:t>
      </w:r>
      <w:proofErr w:type="spellEnd"/>
      <w:r>
        <w:t> »</w:t>
      </w:r>
      <w:bookmarkEnd w:id="487"/>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proofErr w:type="spellStart"/>
      <w:r w:rsidR="006B6D23">
        <w:t>Syslog</w:t>
      </w:r>
      <w:proofErr w:type="spellEnd"/>
      <w:r w:rsidR="00FD2B3C">
        <w:t> »</w:t>
      </w:r>
      <w:r w:rsidR="003335C6">
        <w:t xml:space="preserve"> du serveur hébergeant </w:t>
      </w:r>
      <w:proofErr w:type="spellStart"/>
      <w:r w:rsidR="003335C6" w:rsidRPr="00B008E4">
        <w:rPr>
          <w:b/>
          <w:color w:val="9EC630"/>
        </w:rPr>
        <w:t>Secret</w:t>
      </w:r>
      <w:r w:rsidR="003335C6" w:rsidRPr="00B008E4">
        <w:rPr>
          <w:b/>
          <w:color w:val="568EB6"/>
          <w:szCs w:val="20"/>
        </w:rPr>
        <w:t>Manager</w:t>
      </w:r>
      <w:proofErr w:type="spellEnd"/>
      <w:r w:rsidR="006B6D23">
        <w:t>.</w:t>
      </w:r>
    </w:p>
    <w:p w14:paraId="52004BB9" w14:textId="77777777" w:rsidR="00F23F79" w:rsidRDefault="00F23F79" w:rsidP="00F23F79">
      <w:pPr>
        <w:pStyle w:val="Titre3"/>
      </w:pPr>
      <w:bookmarkStart w:id="488" w:name="_Toc261266258"/>
      <w:r>
        <w:t>Champ « Alerte remontée via Courriel »</w:t>
      </w:r>
      <w:bookmarkEnd w:id="488"/>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proofErr w:type="spellStart"/>
      <w:r w:rsidR="002D5256" w:rsidRPr="00B008E4">
        <w:rPr>
          <w:b/>
          <w:color w:val="9EC630"/>
        </w:rPr>
        <w:t>Secret</w:t>
      </w:r>
      <w:r w:rsidR="002D5256" w:rsidRPr="00B008E4">
        <w:rPr>
          <w:b/>
          <w:color w:val="568EB6"/>
          <w:szCs w:val="20"/>
        </w:rPr>
        <w:t>Manager</w:t>
      </w:r>
      <w:proofErr w:type="spellEnd"/>
      <w:r w:rsidR="002D5256">
        <w:t>.</w:t>
      </w:r>
    </w:p>
    <w:p w14:paraId="10EF5D3A" w14:textId="77777777" w:rsidR="00F23F79" w:rsidRDefault="00521C90" w:rsidP="00F23F79">
      <w:pPr>
        <w:pStyle w:val="Titre4"/>
      </w:pPr>
      <w:bookmarkStart w:id="489" w:name="_Toc261266259"/>
      <w:r>
        <w:lastRenderedPageBreak/>
        <w:t xml:space="preserve">Le </w:t>
      </w:r>
      <w:r w:rsidR="00F23F79">
        <w:t>champ « De »</w:t>
      </w:r>
      <w:bookmarkEnd w:id="489"/>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490" w:name="_Toc261266260"/>
      <w:r>
        <w:t xml:space="preserve">Le </w:t>
      </w:r>
      <w:r w:rsidR="00F23F79">
        <w:t>champ « A »</w:t>
      </w:r>
      <w:bookmarkEnd w:id="490"/>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491" w:name="_Toc261266261"/>
      <w:r>
        <w:t>Bouton « Sauvegarder »</w:t>
      </w:r>
      <w:bookmarkEnd w:id="491"/>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492" w:name="_Toc261266262"/>
      <w:r>
        <w:t>Gestion des « Connexions »</w:t>
      </w:r>
      <w:bookmarkEnd w:id="492"/>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proofErr w:type="spellStart"/>
      <w:r w:rsidRPr="00B008E4">
        <w:rPr>
          <w:b/>
          <w:color w:val="9EC630"/>
        </w:rPr>
        <w:t>Secret</w:t>
      </w:r>
      <w:r w:rsidRPr="00B008E4">
        <w:rPr>
          <w:b/>
          <w:color w:val="568EB6"/>
          <w:szCs w:val="20"/>
        </w:rPr>
        <w:t>Manager</w:t>
      </w:r>
      <w:proofErr w:type="spellEnd"/>
      <w:r w:rsidRPr="00F81063">
        <w:rPr>
          <w:szCs w:val="20"/>
        </w:rPr>
        <w:t>.</w:t>
      </w:r>
      <w:r>
        <w:rPr>
          <w:szCs w:val="20"/>
        </w:rPr>
        <w:t xml:space="preserve"> Toutefois, afin de faciliter l’intégration de </w:t>
      </w:r>
      <w:proofErr w:type="spellStart"/>
      <w:r w:rsidRPr="00B008E4">
        <w:rPr>
          <w:b/>
          <w:color w:val="9EC630"/>
        </w:rPr>
        <w:t>Secret</w:t>
      </w:r>
      <w:r w:rsidRPr="00B008E4">
        <w:rPr>
          <w:b/>
          <w:color w:val="568EB6"/>
          <w:szCs w:val="20"/>
        </w:rPr>
        <w:t>Manager</w:t>
      </w:r>
      <w:proofErr w:type="spellEnd"/>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68F0791" w:rsidR="0097499A" w:rsidRDefault="0097499A" w:rsidP="0038301D">
      <w:pPr>
        <w:pStyle w:val="NumroNiveau1"/>
        <w:numPr>
          <w:ilvl w:val="0"/>
          <w:numId w:val="23"/>
        </w:numPr>
      </w:pPr>
      <w:bookmarkStart w:id="493" w:name="_Ref234411542"/>
      <w:r>
        <w:t>Authentification par mot</w:t>
      </w:r>
      <w:del w:id="494" w:author="David Roelandt" w:date="2014-05-14T12:32:00Z">
        <w:r w:rsidDel="00F7225F">
          <w:delText>s</w:delText>
        </w:r>
      </w:del>
      <w:r>
        <w:t xml:space="preserve"> de passe ;</w:t>
      </w:r>
      <w:bookmarkEnd w:id="493"/>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 xml:space="preserve">Pour </w:t>
      </w:r>
      <w:commentRangeStart w:id="495"/>
      <w:r>
        <w:t>passer d’un type d’authentification</w:t>
      </w:r>
      <w:r w:rsidR="00EB0D15">
        <w:t xml:space="preserve"> à l’autre</w:t>
      </w:r>
      <w:commentRangeEnd w:id="495"/>
      <w:r w:rsidR="00F7225F">
        <w:rPr>
          <w:rStyle w:val="Marquedecommentaire"/>
        </w:rPr>
        <w:commentReference w:id="495"/>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496" w:name="_Toc261266263"/>
      <w:bookmarkStart w:id="497" w:name="_Ref234411794"/>
      <w:r w:rsidRPr="00034D76">
        <w:lastRenderedPageBreak/>
        <w:t>Temps</w:t>
      </w:r>
      <w:r>
        <w:t xml:space="preserve"> avant expiration de la session</w:t>
      </w:r>
      <w:bookmarkEnd w:id="496"/>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proofErr w:type="spellStart"/>
      <w:r w:rsidRPr="00B008E4">
        <w:rPr>
          <w:b/>
          <w:color w:val="9EC630"/>
        </w:rPr>
        <w:t>Secret</w:t>
      </w:r>
      <w:r w:rsidRPr="00B008E4">
        <w:rPr>
          <w:b/>
          <w:color w:val="568EB6"/>
          <w:szCs w:val="20"/>
        </w:rPr>
        <w:t>Manager</w:t>
      </w:r>
      <w:proofErr w:type="spellEnd"/>
      <w:r>
        <w:t> ». Par exemple, si le champ est valorisé à « 10 », l’utilisateur devra se reconnecter après 10 minutes d’inactivité.</w:t>
      </w:r>
    </w:p>
    <w:p w14:paraId="079C5BC5" w14:textId="006D93D8" w:rsidR="0097499A" w:rsidRDefault="0021608B" w:rsidP="0021608B">
      <w:pPr>
        <w:pStyle w:val="Titre3"/>
      </w:pPr>
      <w:bookmarkStart w:id="498" w:name="_Toc261266264"/>
      <w:r>
        <w:t>Authentification par mot</w:t>
      </w:r>
      <w:del w:id="499" w:author="David Roelandt" w:date="2014-05-14T12:33:00Z">
        <w:r w:rsidDel="00F7225F">
          <w:delText>s</w:delText>
        </w:r>
      </w:del>
      <w:r>
        <w:t xml:space="preserve"> de passe</w:t>
      </w:r>
      <w:bookmarkEnd w:id="497"/>
      <w:bookmarkEnd w:id="498"/>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w:t>
      </w:r>
      <w:proofErr w:type="spellStart"/>
      <w:r w:rsidRPr="00AF5C07">
        <w:rPr>
          <w:rFonts w:ascii="Courier New" w:hAnsi="Courier New" w:cs="Courier New"/>
        </w:rPr>
        <w:t>Config_Authentication.inc.php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w:t>
      </w:r>
      <w:r w:rsidR="00AF5C07">
        <w:t>). Assurez-vous que le serveur « Apache » exécutant « </w:t>
      </w:r>
      <w:proofErr w:type="spellStart"/>
      <w:r w:rsidR="00AF5C07" w:rsidRPr="00B008E4">
        <w:rPr>
          <w:b/>
          <w:color w:val="9EC630"/>
        </w:rPr>
        <w:t>Secret</w:t>
      </w:r>
      <w:r w:rsidR="00AF5C07" w:rsidRPr="00B008E4">
        <w:rPr>
          <w:b/>
          <w:color w:val="568EB6"/>
          <w:szCs w:val="20"/>
        </w:rPr>
        <w:t>Manager</w:t>
      </w:r>
      <w:proofErr w:type="spellEnd"/>
      <w:r w:rsidR="00AF5C07">
        <w:t> » est les droits d’écriture sur ce fichier.</w:t>
      </w:r>
    </w:p>
    <w:p w14:paraId="58237DCB" w14:textId="77777777" w:rsidR="00294DF6" w:rsidRPr="00294DF6" w:rsidRDefault="00294DF6" w:rsidP="00294DF6">
      <w:pPr>
        <w:pStyle w:val="Miseenavant"/>
      </w:pPr>
    </w:p>
    <w:p w14:paraId="1479536F" w14:textId="06CD7234" w:rsidR="0021608B" w:rsidRDefault="00252A9E" w:rsidP="00ED63F9">
      <w:r>
        <w:t xml:space="preserve">Les mots de passe sont stockés </w:t>
      </w:r>
      <w:commentRangeStart w:id="500"/>
      <w:ins w:id="501" w:author="David Roelandt" w:date="2014-05-14T12:33:00Z">
        <w:r w:rsidR="00F7225F">
          <w:t>chiffrés</w:t>
        </w:r>
      </w:ins>
      <w:commentRangeEnd w:id="500"/>
      <w:ins w:id="502" w:author="David Roelandt" w:date="2014-05-14T12:34:00Z">
        <w:r w:rsidR="00F7225F">
          <w:rPr>
            <w:rStyle w:val="Marquedecommentaire"/>
          </w:rPr>
          <w:commentReference w:id="500"/>
        </w:r>
      </w:ins>
      <w:ins w:id="503" w:author="David Roelandt" w:date="2014-05-14T12:33:00Z">
        <w:r w:rsidR="00F7225F">
          <w:t xml:space="preserve"> </w:t>
        </w:r>
      </w:ins>
      <w:r>
        <w:t>en local dans la base de « </w:t>
      </w:r>
      <w:proofErr w:type="spellStart"/>
      <w:r w:rsidRPr="00B008E4">
        <w:rPr>
          <w:b/>
          <w:color w:val="9EC630"/>
        </w:rPr>
        <w:t>Secret</w:t>
      </w:r>
      <w:r w:rsidRPr="00B008E4">
        <w:rPr>
          <w:b/>
          <w:color w:val="568EB6"/>
          <w:szCs w:val="20"/>
        </w:rPr>
        <w:t>Manager</w:t>
      </w:r>
      <w:proofErr w:type="spellEnd"/>
      <w:r>
        <w:t> ».</w:t>
      </w:r>
    </w:p>
    <w:p w14:paraId="0D828C04" w14:textId="77777777" w:rsidR="00252A9E" w:rsidRDefault="00521C90" w:rsidP="00252A9E">
      <w:pPr>
        <w:pStyle w:val="Titre4"/>
      </w:pPr>
      <w:bookmarkStart w:id="504" w:name="_Toc261266265"/>
      <w:r>
        <w:t xml:space="preserve">Le </w:t>
      </w:r>
      <w:r w:rsidR="00252A9E">
        <w:t>champ « Taille minimum des mots de passe »</w:t>
      </w:r>
      <w:bookmarkEnd w:id="504"/>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505" w:name="_Toc261266266"/>
      <w:r>
        <w:t>Le champ « Complexité des mots de passe »</w:t>
      </w:r>
      <w:bookmarkEnd w:id="505"/>
    </w:p>
    <w:p w14:paraId="21B46CC5" w14:textId="77777777"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w:t>
      </w:r>
      <w:del w:id="506" w:author="David Roelandt" w:date="2014-05-14T12:34:00Z">
        <w:r w:rsidR="00DA7E32" w:rsidDel="00F7225F">
          <w:delText>e</w:delText>
        </w:r>
      </w:del>
      <w:r w:rsidR="00DA7E32">
        <w:t>s.</w:t>
      </w:r>
    </w:p>
    <w:p w14:paraId="21BD74F8" w14:textId="77777777" w:rsidR="00B472BE" w:rsidRDefault="00B472BE" w:rsidP="00B472BE">
      <w:pPr>
        <w:pStyle w:val="Titre4"/>
      </w:pPr>
      <w:bookmarkStart w:id="507" w:name="_Ref234412620"/>
      <w:bookmarkStart w:id="508" w:name="_Toc261266267"/>
      <w:bookmarkStart w:id="509" w:name="_Ref234412193"/>
      <w:r>
        <w:t xml:space="preserve">Le champ « Durée de vie d’un </w:t>
      </w:r>
      <w:r w:rsidR="00211F21">
        <w:t>utilisateur</w:t>
      </w:r>
      <w:r>
        <w:t xml:space="preserve"> (en mois) »</w:t>
      </w:r>
      <w:bookmarkEnd w:id="507"/>
      <w:bookmarkEnd w:id="508"/>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510" w:name="_Ref234412619"/>
      <w:bookmarkStart w:id="511" w:name="_Toc261266268"/>
      <w:r>
        <w:t>Le champ « Nombre de tentative maximum »</w:t>
      </w:r>
      <w:bookmarkEnd w:id="509"/>
      <w:bookmarkEnd w:id="510"/>
      <w:bookmarkEnd w:id="511"/>
    </w:p>
    <w:p w14:paraId="7B15CC9C" w14:textId="625F3553" w:rsidR="00521C90" w:rsidRPr="00521C90" w:rsidRDefault="000466FC" w:rsidP="00521C90">
      <w:r>
        <w:t xml:space="preserve">Cette information permet de désactiver un compte </w:t>
      </w:r>
      <w:del w:id="512" w:author="David Roelandt" w:date="2014-05-14T12:34:00Z">
        <w:r w:rsidDel="00F7225F">
          <w:delText>au delà</w:delText>
        </w:r>
      </w:del>
      <w:ins w:id="513" w:author="David Roelandt" w:date="2014-05-14T12:34:00Z">
        <w:r w:rsidR="00F7225F">
          <w:t>au-delà</w:t>
        </w:r>
      </w:ins>
      <w:r>
        <w:t xml:space="preserve"> de ce nombre de tentative. Effectivement, quand un utilisateur saisi</w:t>
      </w:r>
      <w:del w:id="514" w:author="David Roelandt" w:date="2014-05-14T12:34:00Z">
        <w:r w:rsidDel="00F7225F">
          <w:delText>e</w:delText>
        </w:r>
      </w:del>
      <w:r>
        <w:t xml:space="preserv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515" w:name="_Ref234412156"/>
      <w:bookmarkStart w:id="516" w:name="_Toc261266269"/>
      <w:r>
        <w:t>Le champ « Mot de passe par défaut »</w:t>
      </w:r>
      <w:bookmarkEnd w:id="515"/>
      <w:bookmarkEnd w:id="516"/>
    </w:p>
    <w:p w14:paraId="4BC9216E" w14:textId="01335607" w:rsidR="00521C90" w:rsidRPr="00521C90" w:rsidRDefault="000466FC" w:rsidP="00521C90">
      <w:r>
        <w:t>Quand l’administrateur créé un nouvel utilisateur</w:t>
      </w:r>
      <w:ins w:id="517" w:author="David Roelandt" w:date="2014-05-14T12:40:00Z">
        <w:r w:rsidR="00D97EB9">
          <w:t>,</w:t>
        </w:r>
      </w:ins>
      <w:r>
        <w:t xml:space="preserve"> </w:t>
      </w:r>
      <w:ins w:id="518" w:author="David Roelandt" w:date="2014-05-14T12:40:00Z">
        <w:r w:rsidR="00D97EB9">
          <w:t>c</w:t>
        </w:r>
      </w:ins>
      <w:del w:id="519" w:author="David Roelandt" w:date="2014-05-14T12:40:00Z">
        <w:r w:rsidDel="00D97EB9">
          <w:delText>s</w:delText>
        </w:r>
      </w:del>
      <w:r>
        <w:t xml:space="preserve">e dernier se trouve créé avec ce mot de passe par défaut. </w:t>
      </w:r>
      <w:del w:id="520" w:author="David Roelandt" w:date="2014-05-14T12:41:00Z">
        <w:r w:rsidDel="00D97EB9">
          <w:delText>Mot de passe qu’il</w:delText>
        </w:r>
      </w:del>
      <w:ins w:id="521" w:author="David Roelandt" w:date="2014-05-14T12:41:00Z">
        <w:r w:rsidR="00D97EB9">
          <w:t xml:space="preserve">Il </w:t>
        </w:r>
      </w:ins>
      <w:r>
        <w:t xml:space="preserve"> sera obligé de</w:t>
      </w:r>
      <w:ins w:id="522" w:author="David Roelandt" w:date="2014-05-14T12:41:00Z">
        <w:r w:rsidR="00D97EB9">
          <w:t xml:space="preserve"> le</w:t>
        </w:r>
      </w:ins>
      <w:r>
        <w:t xml:space="preserve"> changer </w:t>
      </w:r>
      <w:ins w:id="523" w:author="David Roelandt" w:date="2014-05-14T12:41:00Z">
        <w:r w:rsidR="00D97EB9">
          <w:t>dès</w:t>
        </w:r>
      </w:ins>
      <w:del w:id="524" w:author="David Roelandt" w:date="2014-05-14T12:41:00Z">
        <w:r w:rsidDel="00D97EB9">
          <w:delText>à</w:delText>
        </w:r>
      </w:del>
      <w:r>
        <w:t xml:space="preserve"> la première connexion.</w:t>
      </w:r>
    </w:p>
    <w:p w14:paraId="7AAC5F3F" w14:textId="77777777" w:rsidR="00D97EB9" w:rsidRDefault="00D97EB9">
      <w:pPr>
        <w:spacing w:before="0"/>
        <w:jc w:val="left"/>
        <w:rPr>
          <w:ins w:id="525" w:author="David Roelandt" w:date="2014-05-14T12:41:00Z"/>
          <w:rFonts w:cs="Arial"/>
          <w:b/>
          <w:bCs/>
          <w:sz w:val="24"/>
          <w:szCs w:val="26"/>
        </w:rPr>
      </w:pPr>
      <w:bookmarkStart w:id="526" w:name="_Toc261266270"/>
      <w:ins w:id="527" w:author="David Roelandt" w:date="2014-05-14T12:41:00Z">
        <w:r>
          <w:br w:type="page"/>
        </w:r>
      </w:ins>
    </w:p>
    <w:p w14:paraId="7E1465E7" w14:textId="2977F986" w:rsidR="0021608B" w:rsidRDefault="0021608B" w:rsidP="0021608B">
      <w:pPr>
        <w:pStyle w:val="Titre3"/>
      </w:pPr>
      <w:r>
        <w:lastRenderedPageBreak/>
        <w:t xml:space="preserve">Authentification </w:t>
      </w:r>
      <w:r w:rsidR="001D4E25">
        <w:t xml:space="preserve">par </w:t>
      </w:r>
      <w:r>
        <w:t>Radius</w:t>
      </w:r>
      <w:bookmarkEnd w:id="526"/>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Radius</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proofErr w:type="spellStart"/>
      <w:r w:rsidRPr="00B008E4">
        <w:rPr>
          <w:b/>
          <w:color w:val="9EC630"/>
        </w:rPr>
        <w:t>Secret</w:t>
      </w:r>
      <w:r w:rsidRPr="00B008E4">
        <w:rPr>
          <w:b/>
          <w:color w:val="568EB6"/>
          <w:szCs w:val="20"/>
        </w:rPr>
        <w:t>Manager</w:t>
      </w:r>
      <w:proofErr w:type="spellEnd"/>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w:t>
      </w:r>
      <w:proofErr w:type="spellStart"/>
      <w:r>
        <w:t>accounting</w:t>
      </w:r>
      <w:proofErr w:type="spellEnd"/>
      <w:r>
        <w:t xml:space="preserve">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528" w:name="_Toc261266271"/>
      <w:r>
        <w:t>Adresse IP du serveur Radius</w:t>
      </w:r>
      <w:bookmarkEnd w:id="528"/>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529" w:name="_Toc261266272"/>
      <w:r>
        <w:t>Port d'authentification du serveur Radius</w:t>
      </w:r>
      <w:bookmarkEnd w:id="529"/>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530" w:name="_Toc261266273"/>
      <w:r>
        <w:t>Port d'</w:t>
      </w:r>
      <w:proofErr w:type="spellStart"/>
      <w:r>
        <w:t>accounting</w:t>
      </w:r>
      <w:proofErr w:type="spellEnd"/>
      <w:r>
        <w:t xml:space="preserve"> du serveur Radius</w:t>
      </w:r>
      <w:bookmarkEnd w:id="530"/>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531" w:name="_Toc261266274"/>
      <w:r>
        <w:t>Secret partagé de Radius</w:t>
      </w:r>
      <w:bookmarkEnd w:id="531"/>
    </w:p>
    <w:p w14:paraId="2BD6CCD3" w14:textId="77777777" w:rsidR="000C35A2" w:rsidRDefault="000C35A2" w:rsidP="00ED63F9">
      <w:r>
        <w:t>Ce champ permet de définir le secret partagé entre « </w:t>
      </w:r>
      <w:proofErr w:type="spellStart"/>
      <w:r w:rsidRPr="00B008E4">
        <w:rPr>
          <w:b/>
          <w:color w:val="9EC630"/>
        </w:rPr>
        <w:t>Secret</w:t>
      </w:r>
      <w:r w:rsidRPr="00B008E4">
        <w:rPr>
          <w:b/>
          <w:color w:val="568EB6"/>
          <w:szCs w:val="20"/>
        </w:rPr>
        <w:t>Manager</w:t>
      </w:r>
      <w:proofErr w:type="spellEnd"/>
      <w:r>
        <w:t xml:space="preserve"> » et le serveur Radius. Le secret est partagé est utilisé pour chiffrer </w:t>
      </w:r>
      <w:r w:rsidR="00034D76">
        <w:t>et déchiffré les challenges envoyés au serveur Radius.</w:t>
      </w:r>
    </w:p>
    <w:p w14:paraId="39EE89CB" w14:textId="77777777" w:rsidR="00D97EB9" w:rsidRDefault="00D97EB9">
      <w:pPr>
        <w:spacing w:before="0"/>
        <w:jc w:val="left"/>
        <w:rPr>
          <w:ins w:id="532" w:author="David Roelandt" w:date="2014-05-14T12:42:00Z"/>
          <w:rFonts w:cs="Arial"/>
          <w:b/>
          <w:bCs/>
          <w:sz w:val="24"/>
          <w:szCs w:val="26"/>
        </w:rPr>
      </w:pPr>
      <w:bookmarkStart w:id="533" w:name="_Toc261266275"/>
      <w:ins w:id="534" w:author="David Roelandt" w:date="2014-05-14T12:42:00Z">
        <w:r>
          <w:br w:type="page"/>
        </w:r>
      </w:ins>
    </w:p>
    <w:p w14:paraId="6A7C7D1D" w14:textId="41CEE9DD" w:rsidR="001D4E25" w:rsidRDefault="001D4E25" w:rsidP="001D4E25">
      <w:pPr>
        <w:pStyle w:val="Titre3"/>
      </w:pPr>
      <w:r>
        <w:lastRenderedPageBreak/>
        <w:t>Authentification par LDAP</w:t>
      </w:r>
      <w:bookmarkEnd w:id="533"/>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w:t>
      </w:r>
      <w:proofErr w:type="spellStart"/>
      <w:r w:rsidRPr="00AF5C07">
        <w:rPr>
          <w:rFonts w:ascii="Courier New" w:hAnsi="Courier New" w:cs="Courier New"/>
        </w:rPr>
        <w:t>Config_</w:t>
      </w:r>
      <w:r>
        <w:rPr>
          <w:rFonts w:ascii="Courier New" w:hAnsi="Courier New" w:cs="Courier New"/>
        </w:rPr>
        <w:t>LDAP</w:t>
      </w:r>
      <w:r w:rsidRPr="00AF5C07">
        <w:rPr>
          <w:rFonts w:ascii="Courier New" w:hAnsi="Courier New" w:cs="Courier New"/>
        </w:rPr>
        <w:t>.inc.php</w:t>
      </w:r>
      <w:proofErr w:type="spellEnd"/>
      <w:r>
        <w:t xml:space="preserve"> (</w:t>
      </w:r>
      <w:r w:rsidRPr="00294DF6">
        <w:rPr>
          <w:rFonts w:ascii="Courier New" w:hAnsi="Courier New" w:cs="Courier New"/>
        </w:rPr>
        <w:t>DIR_LIBRARIE</w:t>
      </w:r>
      <w:r>
        <w:t xml:space="preserve"> est une constante définie dans le fichier « </w:t>
      </w:r>
      <w:proofErr w:type="spellStart"/>
      <w:r w:rsidRPr="00294DF6">
        <w:rPr>
          <w:rFonts w:ascii="Courier New" w:hAnsi="Courier New" w:cs="Courier New"/>
        </w:rPr>
        <w:t>Constants.inc.php</w:t>
      </w:r>
      <w:proofErr w:type="spellEnd"/>
      <w:r>
        <w:t> »). Assurez-vous que le serveur « Apache » exécutant « </w:t>
      </w:r>
      <w:proofErr w:type="spellStart"/>
      <w:r w:rsidRPr="00B008E4">
        <w:rPr>
          <w:b/>
          <w:color w:val="9EC630"/>
        </w:rPr>
        <w:t>Secret</w:t>
      </w:r>
      <w:r w:rsidRPr="00B008E4">
        <w:rPr>
          <w:b/>
          <w:color w:val="568EB6"/>
          <w:szCs w:val="20"/>
        </w:rPr>
        <w:t>Manager</w:t>
      </w:r>
      <w:proofErr w:type="spellEnd"/>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proofErr w:type="spellStart"/>
      <w:r w:rsidR="002D567A" w:rsidRPr="00B008E4">
        <w:rPr>
          <w:b/>
          <w:color w:val="9EC630"/>
        </w:rPr>
        <w:t>Secret</w:t>
      </w:r>
      <w:r w:rsidR="002D567A" w:rsidRPr="00B008E4">
        <w:rPr>
          <w:b/>
          <w:color w:val="568EB6"/>
          <w:szCs w:val="20"/>
        </w:rPr>
        <w:t>Manager</w:t>
      </w:r>
      <w:proofErr w:type="spellEnd"/>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535" w:name="_Toc261266276"/>
      <w:r>
        <w:t>Adresse IP du serveur Radius</w:t>
      </w:r>
      <w:bookmarkEnd w:id="535"/>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536" w:name="_Toc261266277"/>
      <w:r>
        <w:t>Port du serveur Radius</w:t>
      </w:r>
      <w:bookmarkEnd w:id="536"/>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537" w:name="_Toc261266278"/>
      <w:r>
        <w:t>Version du protocole LDAP</w:t>
      </w:r>
      <w:bookmarkEnd w:id="537"/>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538" w:name="_Toc261266279"/>
      <w:r>
        <w:t>Organisation du LDAP</w:t>
      </w:r>
      <w:bookmarkEnd w:id="538"/>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539" w:name="_Toc261266280"/>
      <w:r>
        <w:t>Préfixe RDN LDAP</w:t>
      </w:r>
      <w:bookmarkEnd w:id="539"/>
    </w:p>
    <w:p w14:paraId="1E6D4A04" w14:textId="6208A0AD" w:rsidR="001A6BA1" w:rsidRDefault="001A6BA1" w:rsidP="001A6BA1">
      <w:r>
        <w:t>Ce champ permet de définir le préfixe des « RDN » retenu dans le LDAP. Cette information doit également être récupérée auprès de l’Administrateur du LDAP.</w:t>
      </w:r>
    </w:p>
    <w:p w14:paraId="3417D335" w14:textId="77777777" w:rsidR="00D97EB9" w:rsidRDefault="00D97EB9">
      <w:pPr>
        <w:spacing w:before="0"/>
        <w:jc w:val="left"/>
        <w:rPr>
          <w:ins w:id="540" w:author="David Roelandt" w:date="2014-05-14T12:42:00Z"/>
          <w:rFonts w:cs="Arial"/>
          <w:b/>
          <w:bCs/>
          <w:iCs/>
          <w:sz w:val="28"/>
          <w:szCs w:val="28"/>
        </w:rPr>
      </w:pPr>
      <w:bookmarkStart w:id="541" w:name="_Toc261266281"/>
      <w:ins w:id="542" w:author="David Roelandt" w:date="2014-05-14T12:42:00Z">
        <w:r>
          <w:br w:type="page"/>
        </w:r>
      </w:ins>
    </w:p>
    <w:p w14:paraId="6225D268" w14:textId="0F2907AB" w:rsidR="0064032C" w:rsidRDefault="0064032C" w:rsidP="0064032C">
      <w:pPr>
        <w:pStyle w:val="Titre2"/>
      </w:pPr>
      <w:r>
        <w:lastRenderedPageBreak/>
        <w:t>Gestion du « </w:t>
      </w:r>
      <w:proofErr w:type="spellStart"/>
      <w:r w:rsidRPr="00B008E4">
        <w:rPr>
          <w:b w:val="0"/>
          <w:color w:val="9EC630"/>
        </w:rPr>
        <w:t>Secret</w:t>
      </w:r>
      <w:r>
        <w:rPr>
          <w:b w:val="0"/>
          <w:color w:val="568EB6"/>
          <w:szCs w:val="20"/>
        </w:rPr>
        <w:t>Serv</w:t>
      </w:r>
      <w:r w:rsidRPr="00B008E4">
        <w:rPr>
          <w:b w:val="0"/>
          <w:color w:val="568EB6"/>
          <w:szCs w:val="20"/>
        </w:rPr>
        <w:t>er</w:t>
      </w:r>
      <w:proofErr w:type="spellEnd"/>
      <w:r>
        <w:t> »</w:t>
      </w:r>
      <w:bookmarkEnd w:id="541"/>
    </w:p>
    <w:p w14:paraId="2188B127" w14:textId="78B9207C" w:rsidR="006E73D2" w:rsidRDefault="006E73D2" w:rsidP="00087FF8">
      <w:r>
        <w:t>Le « </w:t>
      </w:r>
      <w:proofErr w:type="spellStart"/>
      <w:r w:rsidRPr="00B008E4">
        <w:rPr>
          <w:b/>
          <w:color w:val="9EC630"/>
        </w:rPr>
        <w:t>Secret</w:t>
      </w:r>
      <w:r>
        <w:rPr>
          <w:b/>
          <w:color w:val="568EB6"/>
          <w:szCs w:val="20"/>
        </w:rPr>
        <w:t>Serv</w:t>
      </w:r>
      <w:r w:rsidRPr="00B008E4">
        <w:rPr>
          <w:b/>
          <w:color w:val="568EB6"/>
          <w:szCs w:val="20"/>
        </w:rPr>
        <w:t>er</w:t>
      </w:r>
      <w:proofErr w:type="spellEnd"/>
      <w:r>
        <w:t> » est un service qui doit tourner en tâche de fond sur le serveur hébergeant le « </w:t>
      </w:r>
      <w:proofErr w:type="spellStart"/>
      <w:r w:rsidRPr="00B008E4">
        <w:rPr>
          <w:b/>
          <w:color w:val="9EC630"/>
        </w:rPr>
        <w:t>Secret</w:t>
      </w:r>
      <w:r>
        <w:rPr>
          <w:b/>
          <w:color w:val="568EB6"/>
          <w:szCs w:val="20"/>
        </w:rPr>
        <w:t>Manag</w:t>
      </w:r>
      <w:r w:rsidRPr="00B008E4">
        <w:rPr>
          <w:b/>
          <w:color w:val="568EB6"/>
          <w:szCs w:val="20"/>
        </w:rPr>
        <w:t>er</w:t>
      </w:r>
      <w:proofErr w:type="spellEnd"/>
      <w:r>
        <w:t xml:space="preserve"> ». </w:t>
      </w:r>
      <w:r w:rsidR="00B41182">
        <w:t>Ce service doit être démarré</w:t>
      </w:r>
      <w:r w:rsidR="000215B8">
        <w:t xml:space="preserve"> automatiquement </w:t>
      </w:r>
      <w:r w:rsidR="00F066D0">
        <w:t xml:space="preserve">lors des étapes de démarrage du serveur. </w:t>
      </w:r>
      <w:commentRangeStart w:id="543"/>
      <w:r>
        <w:t>L</w:t>
      </w:r>
      <w:r w:rsidR="00F066D0">
        <w:t>’initialisation</w:t>
      </w:r>
      <w:commentRangeEnd w:id="543"/>
      <w:r w:rsidR="00D97EB9">
        <w:rPr>
          <w:rStyle w:val="Marquedecommentaire"/>
        </w:rPr>
        <w:commentReference w:id="543"/>
      </w:r>
      <w:r>
        <w:t xml:space="preserve"> du « </w:t>
      </w:r>
      <w:proofErr w:type="spellStart"/>
      <w:r w:rsidRPr="00B008E4">
        <w:rPr>
          <w:b/>
          <w:color w:val="9EC630"/>
        </w:rPr>
        <w:t>Secret</w:t>
      </w:r>
      <w:r>
        <w:rPr>
          <w:b/>
          <w:color w:val="568EB6"/>
          <w:szCs w:val="20"/>
        </w:rPr>
        <w:t>Serv</w:t>
      </w:r>
      <w:r w:rsidRPr="00B008E4">
        <w:rPr>
          <w:b/>
          <w:color w:val="568EB6"/>
          <w:szCs w:val="20"/>
        </w:rPr>
        <w:t>er</w:t>
      </w:r>
      <w:proofErr w:type="spellEnd"/>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w:t>
      </w:r>
      <w:del w:id="544" w:author="David Roelandt" w:date="2014-05-14T12:43:00Z">
        <w:r w:rsidR="001815AA" w:rsidDel="00D97EB9">
          <w:delText>opérateur </w:delText>
        </w:r>
      </w:del>
      <w:ins w:id="545" w:author="David Roelandt" w:date="2014-05-14T12:43:00Z">
        <w:r w:rsidR="00D97EB9">
          <w:t>O</w:t>
        </w:r>
        <w:r w:rsidR="00D97EB9">
          <w:t>pérateur </w:t>
        </w:r>
      </w:ins>
      <w:r w:rsidR="001815AA">
        <w:t xml:space="preserve">» utile au déchiffrement de la « clé </w:t>
      </w:r>
      <w:del w:id="546" w:author="David Roelandt" w:date="2014-05-14T12:43:00Z">
        <w:r w:rsidR="001815AA" w:rsidDel="00D97EB9">
          <w:delText>m</w:delText>
        </w:r>
      </w:del>
      <w:ins w:id="547" w:author="David Roelandt" w:date="2014-05-14T12:43:00Z">
        <w:r w:rsidR="00D97EB9">
          <w:t>M</w:t>
        </w:r>
      </w:ins>
      <w:r w:rsidR="001815AA">
        <w:t>ère »</w:t>
      </w:r>
      <w:r w:rsidR="00F066D0">
        <w:t xml:space="preserve">. La </w:t>
      </w:r>
      <w:r w:rsidR="001815AA">
        <w:t xml:space="preserve">clé </w:t>
      </w:r>
      <w:ins w:id="548" w:author="David Roelandt" w:date="2014-05-14T12:43:00Z">
        <w:r w:rsidR="00D97EB9">
          <w:t>M</w:t>
        </w:r>
      </w:ins>
      <w:del w:id="549" w:author="David Roelandt" w:date="2014-05-14T12:43:00Z">
        <w:r w:rsidR="00F066D0" w:rsidDel="00D97EB9">
          <w:delText>m</w:delText>
        </w:r>
      </w:del>
      <w:r w:rsidR="00F066D0">
        <w:t xml:space="preserve">ère, quant à elle est </w:t>
      </w:r>
      <w:r w:rsidR="001815AA">
        <w:t xml:space="preserve">utilisée pour chiffrer les </w:t>
      </w:r>
      <w:r w:rsidR="00F066D0">
        <w:t>S</w:t>
      </w:r>
      <w:r w:rsidR="001815AA">
        <w:t>ecrets à protég</w:t>
      </w:r>
      <w:r w:rsidR="00F066D0">
        <w:t>er dans la base de données du « </w:t>
      </w:r>
      <w:proofErr w:type="spellStart"/>
      <w:r w:rsidR="00F066D0" w:rsidRPr="00B008E4">
        <w:rPr>
          <w:b/>
          <w:color w:val="9EC630"/>
        </w:rPr>
        <w:t>Secret</w:t>
      </w:r>
      <w:r w:rsidR="00F066D0">
        <w:rPr>
          <w:b/>
          <w:color w:val="568EB6"/>
          <w:szCs w:val="20"/>
        </w:rPr>
        <w:t>Manag</w:t>
      </w:r>
      <w:r w:rsidR="00F066D0" w:rsidRPr="00B008E4">
        <w:rPr>
          <w:b/>
          <w:color w:val="568EB6"/>
          <w:szCs w:val="20"/>
        </w:rPr>
        <w:t>er</w:t>
      </w:r>
      <w:proofErr w:type="spellEnd"/>
      <w:r w:rsidR="00F066D0">
        <w:t> »</w:t>
      </w:r>
      <w:r w:rsidR="001815AA">
        <w:t>.</w:t>
      </w:r>
    </w:p>
    <w:p w14:paraId="6005BEB7" w14:textId="77777777" w:rsidR="00087FF8" w:rsidRDefault="00087FF8" w:rsidP="00087FF8">
      <w:r>
        <w:t xml:space="preserve">Pour gérer le </w:t>
      </w:r>
      <w:r w:rsidR="002D44CE">
        <w:t>« </w:t>
      </w:r>
      <w:proofErr w:type="spellStart"/>
      <w:r w:rsidR="002D44CE" w:rsidRPr="00B008E4">
        <w:rPr>
          <w:b/>
          <w:color w:val="9EC630"/>
        </w:rPr>
        <w:t>Secret</w:t>
      </w:r>
      <w:r w:rsidR="002D44CE">
        <w:rPr>
          <w:b/>
          <w:color w:val="568EB6"/>
          <w:szCs w:val="20"/>
        </w:rPr>
        <w:t>Serv</w:t>
      </w:r>
      <w:r w:rsidR="002D44CE" w:rsidRPr="00B008E4">
        <w:rPr>
          <w:b/>
          <w:color w:val="568EB6"/>
          <w:szCs w:val="20"/>
        </w:rPr>
        <w:t>er</w:t>
      </w:r>
      <w:proofErr w:type="spellEnd"/>
      <w:r w:rsidR="002D44CE">
        <w:t> »</w:t>
      </w:r>
      <w:r>
        <w:t xml:space="preserve">, l’Administrateur doit cliquer sur l’onglet </w:t>
      </w:r>
      <w:r w:rsidR="002D44CE">
        <w:t>« </w:t>
      </w:r>
      <w:proofErr w:type="spellStart"/>
      <w:r w:rsidR="002D44CE" w:rsidRPr="00B008E4">
        <w:rPr>
          <w:b/>
          <w:color w:val="9EC630"/>
        </w:rPr>
        <w:t>Secret</w:t>
      </w:r>
      <w:r w:rsidR="002D44CE">
        <w:rPr>
          <w:b/>
          <w:color w:val="568EB6"/>
          <w:szCs w:val="20"/>
        </w:rPr>
        <w:t>Serv</w:t>
      </w:r>
      <w:r w:rsidR="002D44CE" w:rsidRPr="00B008E4">
        <w:rPr>
          <w:b/>
          <w:color w:val="568EB6"/>
          <w:szCs w:val="20"/>
        </w:rPr>
        <w:t>er</w:t>
      </w:r>
      <w:proofErr w:type="spellEnd"/>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proofErr w:type="spellStart"/>
      <w:r w:rsidRPr="00B008E4">
        <w:rPr>
          <w:b/>
          <w:color w:val="9EC630"/>
        </w:rPr>
        <w:t>Secret</w:t>
      </w:r>
      <w:r>
        <w:rPr>
          <w:b/>
          <w:color w:val="568EB6"/>
          <w:szCs w:val="20"/>
        </w:rPr>
        <w:t>Serv</w:t>
      </w:r>
      <w:r w:rsidRPr="00B008E4">
        <w:rPr>
          <w:b/>
          <w:color w:val="568EB6"/>
          <w:szCs w:val="20"/>
        </w:rPr>
        <w:t>er</w:t>
      </w:r>
      <w:proofErr w:type="spellEnd"/>
      <w:r>
        <w:t> » est un composant du « </w:t>
      </w:r>
      <w:proofErr w:type="spellStart"/>
      <w:r w:rsidRPr="00B008E4">
        <w:rPr>
          <w:b/>
          <w:color w:val="9EC630"/>
        </w:rPr>
        <w:t>Secret</w:t>
      </w:r>
      <w:r>
        <w:rPr>
          <w:b/>
          <w:color w:val="568EB6"/>
          <w:szCs w:val="20"/>
        </w:rPr>
        <w:t>Manag</w:t>
      </w:r>
      <w:r w:rsidRPr="00B008E4">
        <w:rPr>
          <w:b/>
          <w:color w:val="568EB6"/>
          <w:szCs w:val="20"/>
        </w:rPr>
        <w:t>er</w:t>
      </w:r>
      <w:proofErr w:type="spellEnd"/>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proofErr w:type="spellStart"/>
      <w:r w:rsidRPr="00B008E4">
        <w:rPr>
          <w:b/>
          <w:color w:val="9EC630"/>
        </w:rPr>
        <w:t>Secret</w:t>
      </w:r>
      <w:r>
        <w:rPr>
          <w:b/>
          <w:color w:val="568EB6"/>
          <w:szCs w:val="20"/>
        </w:rPr>
        <w:t>Serv</w:t>
      </w:r>
      <w:r w:rsidRPr="00B008E4">
        <w:rPr>
          <w:b/>
          <w:color w:val="568EB6"/>
          <w:szCs w:val="20"/>
        </w:rPr>
        <w:t>er</w:t>
      </w:r>
      <w:proofErr w:type="spellEnd"/>
      <w:r>
        <w:t> » gère 3 clés</w:t>
      </w:r>
      <w:r w:rsidR="004609AF">
        <w:t> :</w:t>
      </w:r>
    </w:p>
    <w:p w14:paraId="00C9079A" w14:textId="71201CF8" w:rsidR="004609AF" w:rsidRDefault="004609AF" w:rsidP="0038301D">
      <w:pPr>
        <w:pStyle w:val="NumroNiveau1"/>
        <w:numPr>
          <w:ilvl w:val="0"/>
          <w:numId w:val="24"/>
        </w:numPr>
      </w:pPr>
      <w:r>
        <w:t xml:space="preserve">La clé </w:t>
      </w:r>
      <w:ins w:id="550" w:author="David Roelandt" w:date="2014-05-14T12:43:00Z">
        <w:r w:rsidR="00D97EB9">
          <w:t>M</w:t>
        </w:r>
      </w:ins>
      <w:del w:id="551" w:author="David Roelandt" w:date="2014-05-14T12:43:00Z">
        <w:r w:rsidDel="00D97EB9">
          <w:delText>m</w:delText>
        </w:r>
      </w:del>
      <w:r>
        <w:t>ère : elle est utilisée pour chiffrer</w:t>
      </w:r>
      <w:r w:rsidR="00A96D61">
        <w:t xml:space="preserve"> et déchiffrer</w:t>
      </w:r>
      <w:r>
        <w:t xml:space="preserve"> les Secrets dans la base de données ;</w:t>
      </w:r>
    </w:p>
    <w:p w14:paraId="3B3556D8" w14:textId="780453E5" w:rsidR="004609AF" w:rsidRDefault="004609AF" w:rsidP="0038301D">
      <w:pPr>
        <w:pStyle w:val="NumroNiveau1"/>
        <w:numPr>
          <w:ilvl w:val="0"/>
          <w:numId w:val="24"/>
        </w:numPr>
      </w:pPr>
      <w:r>
        <w:t xml:space="preserve">La clé </w:t>
      </w:r>
      <w:ins w:id="552" w:author="David Roelandt" w:date="2014-05-14T12:43:00Z">
        <w:r w:rsidR="00D97EB9">
          <w:t>O</w:t>
        </w:r>
      </w:ins>
      <w:del w:id="553" w:author="David Roelandt" w:date="2014-05-14T12:43:00Z">
        <w:r w:rsidDel="00D97EB9">
          <w:delText>o</w:delText>
        </w:r>
      </w:del>
      <w:r>
        <w:t>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proofErr w:type="spellStart"/>
      <w:r w:rsidRPr="00B008E4">
        <w:rPr>
          <w:b/>
          <w:color w:val="9EC630"/>
        </w:rPr>
        <w:t>Secret</w:t>
      </w:r>
      <w:r>
        <w:rPr>
          <w:b/>
          <w:color w:val="568EB6"/>
          <w:szCs w:val="20"/>
        </w:rPr>
        <w:t>Manag</w:t>
      </w:r>
      <w:r w:rsidRPr="00B008E4">
        <w:rPr>
          <w:b/>
          <w:color w:val="568EB6"/>
          <w:szCs w:val="20"/>
        </w:rPr>
        <w:t>er</w:t>
      </w:r>
      <w:proofErr w:type="spellEnd"/>
      <w:r>
        <w:t> » et le « </w:t>
      </w:r>
      <w:proofErr w:type="spellStart"/>
      <w:r w:rsidRPr="00B008E4">
        <w:rPr>
          <w:b/>
          <w:color w:val="9EC630"/>
        </w:rPr>
        <w:t>Secret</w:t>
      </w:r>
      <w:r>
        <w:rPr>
          <w:b/>
          <w:color w:val="568EB6"/>
          <w:szCs w:val="20"/>
        </w:rPr>
        <w:t>Serv</w:t>
      </w:r>
      <w:r w:rsidRPr="00B008E4">
        <w:rPr>
          <w:b/>
          <w:color w:val="568EB6"/>
          <w:szCs w:val="20"/>
        </w:rPr>
        <w:t>er</w:t>
      </w:r>
      <w:proofErr w:type="spellEnd"/>
      <w:r>
        <w:t> ».</w:t>
      </w:r>
      <w:r w:rsidR="00E6382D">
        <w:t xml:space="preserve"> Ces dernières sont gérées automatiquement et ne nécessite aucune intervention particulière de la part de l’administrateur.</w:t>
      </w:r>
    </w:p>
    <w:p w14:paraId="37138C67" w14:textId="5913777E" w:rsidR="004609AF" w:rsidRDefault="00A911F7" w:rsidP="00A911F7">
      <w:pPr>
        <w:pStyle w:val="Miseenavant"/>
      </w:pPr>
      <w:r>
        <w:t>L’utilisation du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n’est pas obligatoire, mais </w:t>
      </w:r>
      <w:del w:id="554" w:author="David Roelandt" w:date="2014-05-14T12:44:00Z">
        <w:r w:rsidDel="00D97EB9">
          <w:delText>il</w:delText>
        </w:r>
      </w:del>
      <w:r>
        <w:t xml:space="preserve"> est fortement conseillé</w:t>
      </w:r>
      <w:ins w:id="555" w:author="David Roelandt" w:date="2014-05-14T12:44:00Z">
        <w:r w:rsidR="00D97EB9">
          <w:t>e</w:t>
        </w:r>
      </w:ins>
      <w:r>
        <w:t>.</w:t>
      </w:r>
    </w:p>
    <w:p w14:paraId="03FE2988" w14:textId="77777777" w:rsidR="0085624C" w:rsidRDefault="0085624C" w:rsidP="0085624C">
      <w:pPr>
        <w:pStyle w:val="Titre3"/>
      </w:pPr>
      <w:bookmarkStart w:id="556" w:name="_Toc261266282"/>
      <w:r>
        <w:t>Démarrer le « </w:t>
      </w:r>
      <w:proofErr w:type="spellStart"/>
      <w:r w:rsidRPr="00B008E4">
        <w:rPr>
          <w:color w:val="9EC630"/>
        </w:rPr>
        <w:t>Secret</w:t>
      </w:r>
      <w:r>
        <w:rPr>
          <w:color w:val="568EB6"/>
          <w:szCs w:val="20"/>
        </w:rPr>
        <w:t>Serv</w:t>
      </w:r>
      <w:r w:rsidRPr="00B008E4">
        <w:rPr>
          <w:color w:val="568EB6"/>
          <w:szCs w:val="20"/>
        </w:rPr>
        <w:t>er</w:t>
      </w:r>
      <w:proofErr w:type="spellEnd"/>
      <w:r>
        <w:t> »</w:t>
      </w:r>
      <w:bookmarkEnd w:id="556"/>
    </w:p>
    <w:p w14:paraId="488BFF47" w14:textId="26AED969" w:rsidR="0085624C" w:rsidRDefault="0085624C" w:rsidP="0085624C">
      <w:r>
        <w:t>Le « </w:t>
      </w:r>
      <w:proofErr w:type="spellStart"/>
      <w:r w:rsidRPr="00B008E4">
        <w:rPr>
          <w:b/>
          <w:color w:val="9EC630"/>
        </w:rPr>
        <w:t>Secret</w:t>
      </w:r>
      <w:r>
        <w:rPr>
          <w:b/>
          <w:color w:val="568EB6"/>
          <w:szCs w:val="20"/>
        </w:rPr>
        <w:t>Serv</w:t>
      </w:r>
      <w:r w:rsidRPr="00B008E4">
        <w:rPr>
          <w:b/>
          <w:color w:val="568EB6"/>
          <w:szCs w:val="20"/>
        </w:rPr>
        <w:t>er</w:t>
      </w:r>
      <w:proofErr w:type="spellEnd"/>
      <w:r>
        <w:t> » ne peut pas être démarré par le « </w:t>
      </w:r>
      <w:proofErr w:type="spellStart"/>
      <w:r w:rsidRPr="00B008E4">
        <w:rPr>
          <w:b/>
          <w:color w:val="9EC630"/>
        </w:rPr>
        <w:t>Secret</w:t>
      </w:r>
      <w:r>
        <w:rPr>
          <w:b/>
          <w:color w:val="568EB6"/>
          <w:szCs w:val="20"/>
        </w:rPr>
        <w:t>Manage</w:t>
      </w:r>
      <w:r w:rsidRPr="00B008E4">
        <w:rPr>
          <w:b/>
          <w:color w:val="568EB6"/>
          <w:szCs w:val="20"/>
        </w:rPr>
        <w:t>r</w:t>
      </w:r>
      <w:proofErr w:type="spellEnd"/>
      <w:r>
        <w:t> ». Le « </w:t>
      </w:r>
      <w:proofErr w:type="spellStart"/>
      <w:r w:rsidRPr="00B008E4">
        <w:rPr>
          <w:b/>
          <w:color w:val="9EC630"/>
        </w:rPr>
        <w:t>Secret</w:t>
      </w:r>
      <w:r>
        <w:rPr>
          <w:b/>
          <w:color w:val="568EB6"/>
          <w:szCs w:val="20"/>
        </w:rPr>
        <w:t>Serv</w:t>
      </w:r>
      <w:r w:rsidRPr="00B008E4">
        <w:rPr>
          <w:b/>
          <w:color w:val="568EB6"/>
          <w:szCs w:val="20"/>
        </w:rPr>
        <w:t>er</w:t>
      </w:r>
      <w:proofErr w:type="spellEnd"/>
      <w:r>
        <w:t> » doit être démarré par l’Administrateur et sur le même serveur que le « </w:t>
      </w:r>
      <w:proofErr w:type="spellStart"/>
      <w:r w:rsidRPr="00B008E4">
        <w:rPr>
          <w:b/>
          <w:color w:val="9EC630"/>
        </w:rPr>
        <w:t>Secret</w:t>
      </w:r>
      <w:r>
        <w:rPr>
          <w:b/>
          <w:color w:val="568EB6"/>
          <w:szCs w:val="20"/>
        </w:rPr>
        <w:t>Manag</w:t>
      </w:r>
      <w:r w:rsidRPr="00B008E4">
        <w:rPr>
          <w:b/>
          <w:color w:val="568EB6"/>
          <w:szCs w:val="20"/>
        </w:rPr>
        <w:t>er</w:t>
      </w:r>
      <w:proofErr w:type="spellEnd"/>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F96D10">
        <w:t>DR01</w:t>
      </w:r>
      <w:r w:rsidR="000477DE">
        <w:fldChar w:fldCharType="end"/>
      </w:r>
      <w:r w:rsidR="0003694A">
        <w:t> »</w:t>
      </w:r>
      <w:ins w:id="557" w:author="David Roelandt" w:date="2014-05-14T12:44:00Z">
        <w:r w:rsidR="00D97EB9">
          <w:t xml:space="preserve"> relatif à l’Installation de</w:t>
        </w:r>
      </w:ins>
      <w:ins w:id="558" w:author="David Roelandt" w:date="2014-05-14T12:45:00Z">
        <w:r w:rsidR="00D97EB9">
          <w:t xml:space="preserve"> </w:t>
        </w:r>
        <w:r w:rsidR="00D97EB9">
          <w:t>« </w:t>
        </w:r>
        <w:proofErr w:type="spellStart"/>
        <w:r w:rsidR="00D97EB9" w:rsidRPr="00B008E4">
          <w:rPr>
            <w:b/>
            <w:color w:val="9EC630"/>
          </w:rPr>
          <w:t>Secret</w:t>
        </w:r>
        <w:r w:rsidR="00D97EB9">
          <w:rPr>
            <w:b/>
            <w:color w:val="568EB6"/>
            <w:szCs w:val="20"/>
          </w:rPr>
          <w:t>Manage</w:t>
        </w:r>
        <w:r w:rsidR="00D97EB9" w:rsidRPr="00B008E4">
          <w:rPr>
            <w:b/>
            <w:color w:val="568EB6"/>
            <w:szCs w:val="20"/>
          </w:rPr>
          <w:t>r</w:t>
        </w:r>
        <w:proofErr w:type="spellEnd"/>
        <w:r w:rsidR="00D97EB9">
          <w:t> »</w:t>
        </w:r>
      </w:ins>
      <w:del w:id="559" w:author="David Roelandt" w:date="2014-05-14T12:45:00Z">
        <w:r w:rsidR="004B7451" w:rsidDel="00D97EB9">
          <w:delText>.</w:delText>
        </w:r>
      </w:del>
    </w:p>
    <w:p w14:paraId="71828B3D" w14:textId="77777777" w:rsidR="0076636F" w:rsidRDefault="0076636F">
      <w:pPr>
        <w:spacing w:before="0"/>
        <w:jc w:val="left"/>
        <w:rPr>
          <w:ins w:id="560" w:author="David Roelandt" w:date="2014-05-14T12:45:00Z"/>
          <w:rFonts w:cs="Arial"/>
          <w:b/>
          <w:bCs/>
          <w:sz w:val="24"/>
          <w:szCs w:val="26"/>
        </w:rPr>
      </w:pPr>
      <w:bookmarkStart w:id="561" w:name="_Toc261266283"/>
      <w:ins w:id="562" w:author="David Roelandt" w:date="2014-05-14T12:45:00Z">
        <w:r>
          <w:br w:type="page"/>
        </w:r>
      </w:ins>
    </w:p>
    <w:p w14:paraId="3DCD1B76" w14:textId="76F6B4C9" w:rsidR="00EE0C85" w:rsidRDefault="007930B9" w:rsidP="007930B9">
      <w:pPr>
        <w:pStyle w:val="Titre3"/>
      </w:pPr>
      <w:r>
        <w:lastRenderedPageBreak/>
        <w:t xml:space="preserve">Champ « Utiliser le </w:t>
      </w:r>
      <w:proofErr w:type="spellStart"/>
      <w:r>
        <w:t>SecretServer</w:t>
      </w:r>
      <w:proofErr w:type="spellEnd"/>
      <w:r>
        <w:t> »</w:t>
      </w:r>
      <w:bookmarkEnd w:id="561"/>
    </w:p>
    <w:p w14:paraId="00A36173" w14:textId="5DEB3D42" w:rsidR="00A911F7" w:rsidRDefault="00942854" w:rsidP="00A911F7">
      <w:r>
        <w:t xml:space="preserve">Ce champ permet à l’Administrateur de choisir s’il utilisera ou pas le </w:t>
      </w:r>
      <w:r w:rsidR="00FF016D">
        <w:t>« </w:t>
      </w:r>
      <w:proofErr w:type="spellStart"/>
      <w:r w:rsidR="00FF016D" w:rsidRPr="00B008E4">
        <w:rPr>
          <w:b/>
          <w:color w:val="9EC630"/>
        </w:rPr>
        <w:t>Secret</w:t>
      </w:r>
      <w:r w:rsidR="00FF016D">
        <w:rPr>
          <w:b/>
          <w:color w:val="568EB6"/>
          <w:szCs w:val="20"/>
        </w:rPr>
        <w:t>Serv</w:t>
      </w:r>
      <w:r w:rsidR="00FF016D" w:rsidRPr="00B008E4">
        <w:rPr>
          <w:b/>
          <w:color w:val="568EB6"/>
          <w:szCs w:val="20"/>
        </w:rPr>
        <w:t>er</w:t>
      </w:r>
      <w:proofErr w:type="spellEnd"/>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proofErr w:type="spellStart"/>
      <w:r w:rsidR="005D1CB0" w:rsidRPr="005D1CB0">
        <w:t>Libraries</w:t>
      </w:r>
      <w:proofErr w:type="spellEnd"/>
      <w:r w:rsidR="005D1CB0" w:rsidRPr="005D1CB0">
        <w:t>/</w:t>
      </w:r>
      <w:proofErr w:type="spellStart"/>
      <w:r w:rsidR="005D1CB0" w:rsidRPr="005D1CB0">
        <w:t>Config_Hash.inc.php</w:t>
      </w:r>
      <w:proofErr w:type="spellEnd"/>
      <w:r w:rsidR="005D1CB0">
        <w:t> ».</w:t>
      </w:r>
    </w:p>
    <w:p w14:paraId="41723F49" w14:textId="3CC89B32" w:rsidR="00B41182" w:rsidRDefault="00B41182" w:rsidP="00B41182">
      <w:pPr>
        <w:pStyle w:val="Miseenavant"/>
      </w:pPr>
      <w:r w:rsidRPr="00B41182">
        <w:rPr>
          <w:b/>
        </w:rPr>
        <w:t>Attention </w:t>
      </w:r>
      <w:r>
        <w:t xml:space="preserve">: </w:t>
      </w:r>
      <w:r w:rsidR="00235F3E">
        <w:t xml:space="preserve">comme </w:t>
      </w:r>
      <w:r>
        <w:t xml:space="preserve">la clé </w:t>
      </w:r>
      <w:del w:id="563" w:author="David Roelandt" w:date="2014-05-14T12:45:00Z">
        <w:r w:rsidDel="0076636F">
          <w:delText>m</w:delText>
        </w:r>
      </w:del>
      <w:ins w:id="564" w:author="David Roelandt" w:date="2014-05-14T12:45:00Z">
        <w:r w:rsidR="0076636F">
          <w:t>M</w:t>
        </w:r>
      </w:ins>
      <w:r>
        <w:t>ère est en clair</w:t>
      </w:r>
      <w:r w:rsidR="00235F3E">
        <w:t xml:space="preserve"> dans son fichier, </w:t>
      </w:r>
      <w:r>
        <w:t>toute</w:t>
      </w:r>
      <w:del w:id="565" w:author="David Roelandt" w:date="2014-05-14T12:45:00Z">
        <w:r w:rsidDel="0076636F">
          <w:delText>s</w:delText>
        </w:r>
      </w:del>
      <w:r>
        <w:t xml:space="preserve"> personne</w:t>
      </w:r>
      <w:del w:id="566" w:author="David Roelandt" w:date="2014-05-14T12:45:00Z">
        <w:r w:rsidDel="0076636F">
          <w:delText>s</w:delText>
        </w:r>
      </w:del>
      <w:r>
        <w:t xml:space="preserve"> ayant accès à ce fichier pourra déchiffrer tous les Secrets protégés par le « </w:t>
      </w:r>
      <w:proofErr w:type="spellStart"/>
      <w:r w:rsidRPr="00B008E4">
        <w:rPr>
          <w:b/>
          <w:color w:val="9EC630"/>
        </w:rPr>
        <w:t>Secret</w:t>
      </w:r>
      <w:r>
        <w:rPr>
          <w:b/>
          <w:color w:val="568EB6"/>
          <w:szCs w:val="20"/>
        </w:rPr>
        <w:t>Manage</w:t>
      </w:r>
      <w:r w:rsidRPr="00B008E4">
        <w:rPr>
          <w:b/>
          <w:color w:val="568EB6"/>
          <w:szCs w:val="20"/>
        </w:rPr>
        <w:t>r</w:t>
      </w:r>
      <w:proofErr w:type="spellEnd"/>
      <w:r>
        <w:t> ». Ce mode est déconseillé.</w:t>
      </w:r>
    </w:p>
    <w:p w14:paraId="66A1D0C6" w14:textId="4BE52E01" w:rsidR="005D1CB0" w:rsidRDefault="005D1CB0" w:rsidP="00A911F7">
      <w:r>
        <w:t>En revanche, si la valeur est à « Oui », la clé « Mère » est stockée chiffrée par la clé « Opérateur » dans le fichier « </w:t>
      </w:r>
      <w:proofErr w:type="spellStart"/>
      <w:r w:rsidRPr="005D1CB0">
        <w:t>Libraries</w:t>
      </w:r>
      <w:proofErr w:type="spellEnd"/>
      <w:r w:rsidRPr="005D1CB0">
        <w:t>/secret.dat</w:t>
      </w:r>
      <w:r>
        <w:t> ».</w:t>
      </w:r>
      <w:r w:rsidR="00235F3E">
        <w:t xml:space="preserve"> La clé « Opérateur » est la clé conservée par les Exploitants par ailleurs (indépendamment du « </w:t>
      </w:r>
      <w:proofErr w:type="spellStart"/>
      <w:r w:rsidR="00235F3E" w:rsidRPr="00B008E4">
        <w:rPr>
          <w:b/>
          <w:color w:val="9EC630"/>
        </w:rPr>
        <w:t>Secret</w:t>
      </w:r>
      <w:r w:rsidR="00235F3E">
        <w:rPr>
          <w:b/>
          <w:color w:val="568EB6"/>
          <w:szCs w:val="20"/>
        </w:rPr>
        <w:t>Manage</w:t>
      </w:r>
      <w:r w:rsidR="00235F3E" w:rsidRPr="00B008E4">
        <w:rPr>
          <w:b/>
          <w:color w:val="568EB6"/>
          <w:szCs w:val="20"/>
        </w:rPr>
        <w:t>r</w:t>
      </w:r>
      <w:proofErr w:type="spellEnd"/>
      <w:r w:rsidR="00235F3E">
        <w:t> »). La clé « Opérateur » est à fournir après chaque démarrage du « </w:t>
      </w:r>
      <w:proofErr w:type="spellStart"/>
      <w:r w:rsidR="00235F3E" w:rsidRPr="00B008E4">
        <w:rPr>
          <w:b/>
          <w:color w:val="9EC630"/>
        </w:rPr>
        <w:t>Secret</w:t>
      </w:r>
      <w:r w:rsidR="00235F3E">
        <w:rPr>
          <w:b/>
          <w:color w:val="568EB6"/>
          <w:szCs w:val="20"/>
        </w:rPr>
        <w:t>Serv</w:t>
      </w:r>
      <w:r w:rsidR="00235F3E" w:rsidRPr="00B008E4">
        <w:rPr>
          <w:b/>
          <w:color w:val="568EB6"/>
          <w:szCs w:val="20"/>
        </w:rPr>
        <w:t>er</w:t>
      </w:r>
      <w:proofErr w:type="spellEnd"/>
      <w:r w:rsidR="00235F3E">
        <w:t> ».</w:t>
      </w:r>
    </w:p>
    <w:p w14:paraId="5C05D57B" w14:textId="1727B5B3" w:rsidR="006E4C26" w:rsidRDefault="006E4C26" w:rsidP="006E4C26">
      <w:pPr>
        <w:pStyle w:val="Titre3"/>
      </w:pPr>
      <w:bookmarkStart w:id="567" w:name="_Ref259293576"/>
      <w:bookmarkStart w:id="568" w:name="_Toc261266284"/>
      <w:r>
        <w:t xml:space="preserve">Zone Sécurisation des clés utilisées par le </w:t>
      </w:r>
      <w:proofErr w:type="spellStart"/>
      <w:r>
        <w:t>SecretServer</w:t>
      </w:r>
      <w:bookmarkEnd w:id="567"/>
      <w:bookmarkEnd w:id="568"/>
      <w:proofErr w:type="spellEnd"/>
    </w:p>
    <w:p w14:paraId="69724B19" w14:textId="600D596C" w:rsidR="006E4C26" w:rsidRDefault="00EA4A3B" w:rsidP="00EA4A3B">
      <w:pPr>
        <w:pStyle w:val="Titre4"/>
      </w:pPr>
      <w:bookmarkStart w:id="569" w:name="_Toc261266285"/>
      <w:r>
        <w:t>Clé Opérateur</w:t>
      </w:r>
      <w:bookmarkEnd w:id="569"/>
    </w:p>
    <w:p w14:paraId="08C49CE8" w14:textId="6965BCC5" w:rsidR="00EA4A3B" w:rsidRDefault="00EA4A3B" w:rsidP="00EA4A3B">
      <w:r>
        <w:t>Le « </w:t>
      </w:r>
      <w:proofErr w:type="spellStart"/>
      <w:r w:rsidRPr="00B008E4">
        <w:rPr>
          <w:b/>
          <w:color w:val="9EC630"/>
        </w:rPr>
        <w:t>Secret</w:t>
      </w:r>
      <w:r>
        <w:rPr>
          <w:b/>
          <w:color w:val="568EB6"/>
          <w:szCs w:val="20"/>
        </w:rPr>
        <w:t>Manage</w:t>
      </w:r>
      <w:r w:rsidRPr="00B008E4">
        <w:rPr>
          <w:b/>
          <w:color w:val="568EB6"/>
          <w:szCs w:val="20"/>
        </w:rPr>
        <w:t>r</w:t>
      </w:r>
      <w:proofErr w:type="spellEnd"/>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bookmarkStart w:id="570" w:name="_GoBack"/>
      <w:bookmarkEnd w:id="570"/>
    </w:p>
    <w:p w14:paraId="4BE81658" w14:textId="2F2BD952" w:rsidR="00EA4A3B" w:rsidRDefault="00EA4A3B" w:rsidP="00EA4A3B">
      <w:pPr>
        <w:pStyle w:val="PuceNiveau1"/>
      </w:pPr>
      <w:r>
        <w:t>Complexité de la clé.</w:t>
      </w:r>
    </w:p>
    <w:p w14:paraId="21AE1A18" w14:textId="15AE8D10" w:rsidR="00EA4A3B" w:rsidRPr="00EA4A3B" w:rsidRDefault="00EA4A3B" w:rsidP="00EA4A3B">
      <w:pPr>
        <w:pStyle w:val="Remarque"/>
      </w:pPr>
      <w:r>
        <w:t xml:space="preserve">Une clé qui sera saisie manuellement recevra une notification lors de la saisie si la construction de la clé ne respecte pas ces deux valeurs. Pour autant, </w:t>
      </w:r>
      <w:commentRangeStart w:id="571"/>
      <w:r>
        <w:t>l’administrateur</w:t>
      </w:r>
      <w:commentRangeEnd w:id="571"/>
      <w:r w:rsidR="0076636F">
        <w:rPr>
          <w:rStyle w:val="Marquedecommentaire"/>
          <w:i w:val="0"/>
          <w:color w:val="auto"/>
        </w:rPr>
        <w:commentReference w:id="571"/>
      </w:r>
      <w:ins w:id="572" w:author="David Roelandt" w:date="2014-05-14T12:46:00Z">
        <w:r w:rsidR="0076636F">
          <w:t> ?</w:t>
        </w:r>
      </w:ins>
    </w:p>
    <w:p w14:paraId="0B30893B" w14:textId="750CD7ED" w:rsidR="00EA4A3B" w:rsidRDefault="00EA4A3B" w:rsidP="00EA4A3B">
      <w:pPr>
        <w:pStyle w:val="Titre4"/>
      </w:pPr>
      <w:bookmarkStart w:id="573" w:name="_Toc261266286"/>
      <w:r>
        <w:t>Clé Mère</w:t>
      </w:r>
      <w:bookmarkEnd w:id="573"/>
    </w:p>
    <w:p w14:paraId="7B2C7EE4" w14:textId="3B810ADF" w:rsidR="00EA4A3B" w:rsidRPr="00A911F7" w:rsidRDefault="000372BB" w:rsidP="00A911F7">
      <w:r>
        <w:t>La</w:t>
      </w:r>
      <w:ins w:id="574" w:author="David Roelandt" w:date="2014-05-14T12:47:00Z">
        <w:r w:rsidR="0076636F">
          <w:t xml:space="preserve"> gestion de la</w:t>
        </w:r>
      </w:ins>
      <w:r>
        <w:t xml:space="preserve"> clé Mère fonctionne sur le même principe que</w:t>
      </w:r>
      <w:ins w:id="575" w:author="David Roelandt" w:date="2014-05-14T12:47:00Z">
        <w:r w:rsidR="0076636F">
          <w:t xml:space="preserve"> celle de</w:t>
        </w:r>
      </w:ins>
      <w:r>
        <w:t xml:space="preserve"> la clé </w:t>
      </w:r>
      <w:commentRangeStart w:id="576"/>
      <w:r>
        <w:t>Opérateur</w:t>
      </w:r>
      <w:commentRangeEnd w:id="576"/>
      <w:r w:rsidR="00E01945">
        <w:rPr>
          <w:rStyle w:val="Marquedecommentaire"/>
        </w:rPr>
        <w:commentReference w:id="576"/>
      </w:r>
      <w:r>
        <w:t>.</w:t>
      </w:r>
    </w:p>
    <w:sectPr w:rsidR="00EA4A3B" w:rsidRPr="00A911F7" w:rsidSect="005845AB">
      <w:headerReference w:type="even" r:id="rId108"/>
      <w:pgSz w:w="11906" w:h="16838" w:code="9"/>
      <w:pgMar w:top="1418" w:right="1418" w:bottom="1418" w:left="1418" w:header="709" w:footer="28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David Roelandt" w:date="2014-05-14T12:45:00Z" w:initials="DRO">
    <w:p w14:paraId="58FE95B5" w14:textId="5204FD1B" w:rsidR="00F924C7" w:rsidRDefault="00F924C7">
      <w:pPr>
        <w:pStyle w:val="Commentaire"/>
      </w:pPr>
      <w:r>
        <w:rPr>
          <w:rStyle w:val="Marquedecommentaire"/>
        </w:rPr>
        <w:annotationRef/>
      </w:r>
      <w:r>
        <w:t xml:space="preserve">J’aurais mis une adresse plus vague ou une précision « adresse du serveur où est installé SM.. » </w:t>
      </w:r>
    </w:p>
  </w:comment>
  <w:comment w:id="25" w:author="David Roelandt" w:date="2014-05-14T12:45:00Z" w:initials="DRO">
    <w:p w14:paraId="19E4618A" w14:textId="3C075C48" w:rsidR="00F924C7" w:rsidRDefault="00F924C7">
      <w:pPr>
        <w:pStyle w:val="Commentaire"/>
      </w:pPr>
      <w:r>
        <w:rPr>
          <w:rStyle w:val="Marquedecommentaire"/>
        </w:rPr>
        <w:annotationRef/>
      </w:r>
      <w:r>
        <w:t xml:space="preserve">Peut </w:t>
      </w:r>
      <w:r w:rsidR="00E01945">
        <w:rPr>
          <w:vanish/>
        </w:rPr>
        <w:t>On pourrait, après recherche, indiquer les tailles maximales des clés ?ion?ue écran.</w:t>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r w:rsidR="00E01945">
        <w:rPr>
          <w:vanish/>
        </w:rPr>
        <w:pgNum/>
      </w:r>
    </w:p>
  </w:comment>
  <w:comment w:id="31" w:author="David Roelandt" w:date="2014-05-14T12:45:00Z" w:initials="DRO">
    <w:p w14:paraId="380AC134" w14:textId="0E741AE4" w:rsidR="006E2D95" w:rsidRDefault="006E2D95">
      <w:pPr>
        <w:pStyle w:val="Commentaire"/>
      </w:pPr>
      <w:r>
        <w:rPr>
          <w:rStyle w:val="Marquedecommentaire"/>
        </w:rPr>
        <w:annotationRef/>
      </w:r>
      <w:r>
        <w:t>L’explication est plus claire ;) super !</w:t>
      </w:r>
    </w:p>
  </w:comment>
  <w:comment w:id="33" w:author="David Roelandt" w:date="2014-05-14T12:45:00Z" w:initials="DRO">
    <w:p w14:paraId="45FF3AF5" w14:textId="532ECAF1" w:rsidR="00311E34" w:rsidRDefault="00311E34">
      <w:pPr>
        <w:pStyle w:val="Commentaire"/>
      </w:pPr>
      <w:r>
        <w:rPr>
          <w:rStyle w:val="Marquedecommentaire"/>
        </w:rPr>
        <w:annotationRef/>
      </w:r>
      <w:r>
        <w:t>J’aurais inséré ici une copie d’écran de SM-</w:t>
      </w:r>
      <w:proofErr w:type="spellStart"/>
      <w:r>
        <w:t>admin.php</w:t>
      </w:r>
      <w:proofErr w:type="spellEnd"/>
      <w:r>
        <w:t xml:space="preserve"> et une petite explication avec le numéro de point pour chaque écran.</w:t>
      </w:r>
    </w:p>
  </w:comment>
  <w:comment w:id="63" w:author="David Roelandt" w:date="2014-05-14T12:45:00Z" w:initials="DRO">
    <w:p w14:paraId="000CE4D0" w14:textId="77777777" w:rsidR="006E2D95" w:rsidRDefault="006E2D95">
      <w:pPr>
        <w:pStyle w:val="Commentaire"/>
      </w:pPr>
      <w:r>
        <w:rPr>
          <w:rStyle w:val="Marquedecommentaire"/>
        </w:rPr>
        <w:annotationRef/>
      </w:r>
      <w:r>
        <w:t xml:space="preserve">Le point 9.2.1 traite du </w:t>
      </w:r>
      <w:proofErr w:type="spellStart"/>
      <w:r>
        <w:t>timer</w:t>
      </w:r>
      <w:proofErr w:type="spellEnd"/>
      <w:r>
        <w:t xml:space="preserve"> d’expiration de session</w:t>
      </w:r>
      <w:proofErr w:type="gramStart"/>
      <w:r>
        <w:t>..</w:t>
      </w:r>
      <w:proofErr w:type="gramEnd"/>
    </w:p>
    <w:p w14:paraId="2D135575" w14:textId="6D8B46FC" w:rsidR="006E2D95" w:rsidRDefault="006E2D95">
      <w:pPr>
        <w:pStyle w:val="Commentaire"/>
      </w:pPr>
      <w:r>
        <w:t xml:space="preserve"> « MDP d’Entreprise » = MDP par défaut? Point 9.2.2.5 ?</w:t>
      </w:r>
    </w:p>
  </w:comment>
  <w:comment w:id="258" w:author="David Roelandt" w:date="2014-05-14T12:45:00Z" w:initials="DRO">
    <w:p w14:paraId="6E938BA6" w14:textId="76253862" w:rsidR="00281653" w:rsidRDefault="00281653">
      <w:pPr>
        <w:pStyle w:val="Commentaire"/>
      </w:pPr>
      <w:r>
        <w:rPr>
          <w:rStyle w:val="Marquedecommentaire"/>
        </w:rPr>
        <w:annotationRef/>
      </w:r>
      <w:r>
        <w:t>Interface ou Affichage relatifs aux actions possibles ?</w:t>
      </w:r>
    </w:p>
  </w:comment>
  <w:comment w:id="270" w:author="David Roelandt" w:date="2014-05-14T12:45:00Z" w:initials="DRO">
    <w:p w14:paraId="392F64B3" w14:textId="6ACC5494" w:rsidR="00281653" w:rsidRDefault="00281653">
      <w:pPr>
        <w:pStyle w:val="Commentaire"/>
      </w:pPr>
      <w:r>
        <w:rPr>
          <w:rStyle w:val="Marquedecommentaire"/>
        </w:rPr>
        <w:annotationRef/>
      </w:r>
      <w:r>
        <w:t>Pour un souci de clarté : s’afficheront seulement les groupes dans lesquels il a un droit de création ?</w:t>
      </w:r>
    </w:p>
  </w:comment>
  <w:comment w:id="287" w:author="David Roelandt" w:date="2014-05-14T12:45:00Z" w:initials="DRO">
    <w:p w14:paraId="5A7ECFE2" w14:textId="28DDBA18" w:rsidR="00281653" w:rsidRDefault="00281653">
      <w:pPr>
        <w:pStyle w:val="Commentaire"/>
      </w:pPr>
      <w:r>
        <w:rPr>
          <w:rStyle w:val="Marquedecommentaire"/>
        </w:rPr>
        <w:annotationRef/>
      </w:r>
      <w:r>
        <w:t>Sauf si comme moi tu bidouilles le joli code fourni par PLM </w:t>
      </w:r>
      <w:r>
        <w:sym w:font="Wingdings" w:char="F04A"/>
      </w:r>
    </w:p>
  </w:comment>
  <w:comment w:id="289" w:author="David Roelandt" w:date="2014-05-14T12:45:00Z" w:initials="DRO">
    <w:p w14:paraId="1EE24E63" w14:textId="599F363D" w:rsidR="00281653" w:rsidRDefault="00281653">
      <w:pPr>
        <w:pStyle w:val="Commentaire"/>
      </w:pPr>
      <w:r>
        <w:rPr>
          <w:rStyle w:val="Marquedecommentaire"/>
        </w:rPr>
        <w:annotationRef/>
      </w:r>
      <w:r>
        <w:t xml:space="preserve">Ça a évolué en v0.8-4 !! </w:t>
      </w:r>
      <w:proofErr w:type="spellStart"/>
      <w:r>
        <w:t>cf</w:t>
      </w:r>
      <w:proofErr w:type="spellEnd"/>
      <w:r>
        <w:t xml:space="preserve"> 7.6</w:t>
      </w:r>
      <w:r w:rsidR="009C6326">
        <w:t xml:space="preserve"> et 8.1.4 ?</w:t>
      </w:r>
    </w:p>
  </w:comment>
  <w:comment w:id="291" w:author="David Roelandt" w:date="2014-05-14T12:45:00Z" w:initials="DRO">
    <w:p w14:paraId="5A873BDC" w14:textId="5A3F350B" w:rsidR="00281653" w:rsidRDefault="00281653">
      <w:pPr>
        <w:pStyle w:val="Commentaire"/>
      </w:pPr>
      <w:r>
        <w:rPr>
          <w:rStyle w:val="Marquedecommentaire"/>
        </w:rPr>
        <w:annotationRef/>
      </w:r>
      <w:r>
        <w:t>Et mon lien cliquable ? </w:t>
      </w:r>
      <w:r>
        <w:sym w:font="Wingdings" w:char="F04A"/>
      </w:r>
    </w:p>
  </w:comment>
  <w:comment w:id="339" w:author="David Roelandt" w:date="2014-05-14T12:45:00Z" w:initials="DRO">
    <w:p w14:paraId="2CB470CD" w14:textId="04ABD62A" w:rsidR="009C6326" w:rsidRDefault="009C6326">
      <w:pPr>
        <w:pStyle w:val="Commentaire"/>
      </w:pPr>
      <w:r>
        <w:rPr>
          <w:rStyle w:val="Marquedecommentaire"/>
        </w:rPr>
        <w:annotationRef/>
      </w:r>
      <w:proofErr w:type="spellStart"/>
      <w:r>
        <w:t>Peut être</w:t>
      </w:r>
      <w:proofErr w:type="spellEnd"/>
      <w:r>
        <w:t xml:space="preserve"> mettre en place un outil de sauvegarde de l’historique dans une version future ?</w:t>
      </w:r>
    </w:p>
  </w:comment>
  <w:comment w:id="410" w:author="David Roelandt" w:date="2014-05-14T12:45:00Z" w:initials="DRO">
    <w:p w14:paraId="6E257BF3" w14:textId="6845B47C" w:rsidR="009C6326" w:rsidRDefault="009C6326">
      <w:pPr>
        <w:pStyle w:val="Commentaire"/>
      </w:pPr>
      <w:r>
        <w:rPr>
          <w:rStyle w:val="Marquedecommentaire"/>
        </w:rPr>
        <w:annotationRef/>
      </w:r>
      <w:r>
        <w:t>Aïe ma tête ! </w:t>
      </w:r>
      <w:r>
        <w:sym w:font="Wingdings" w:char="F04A"/>
      </w:r>
    </w:p>
  </w:comment>
  <w:comment w:id="416" w:author="David Roelandt" w:date="2014-05-14T12:45:00Z" w:initials="DRO">
    <w:p w14:paraId="70183967" w14:textId="66921678" w:rsidR="009C6326" w:rsidRDefault="009C6326">
      <w:pPr>
        <w:pStyle w:val="Commentaire"/>
      </w:pPr>
      <w:r>
        <w:rPr>
          <w:rStyle w:val="Marquedecommentaire"/>
        </w:rPr>
        <w:annotationRef/>
      </w:r>
      <w:proofErr w:type="spellStart"/>
      <w:r>
        <w:t>Re</w:t>
      </w:r>
      <w:proofErr w:type="spellEnd"/>
      <w:r>
        <w:t>-paf ! </w:t>
      </w:r>
      <w:r>
        <w:sym w:font="Wingdings" w:char="F04A"/>
      </w:r>
    </w:p>
  </w:comment>
  <w:comment w:id="467" w:author="David Roelandt" w:date="2014-05-14T12:45:00Z" w:initials="DRO">
    <w:p w14:paraId="0B8208A9" w14:textId="481C6264" w:rsidR="00F7225F" w:rsidRDefault="00F7225F">
      <w:pPr>
        <w:pStyle w:val="Commentaire"/>
      </w:pPr>
      <w:r>
        <w:rPr>
          <w:rStyle w:val="Marquedecommentaire"/>
        </w:rPr>
        <w:annotationRef/>
      </w:r>
      <w:r>
        <w:rPr>
          <w:rStyle w:val="Marquedecommentaire"/>
        </w:rPr>
        <w:t>Les puristes ne disent pas crypté ? moi, je suis pas un puriste</w:t>
      </w:r>
      <w:proofErr w:type="gramStart"/>
      <w:r>
        <w:rPr>
          <w:rStyle w:val="Marquedecommentaire"/>
        </w:rPr>
        <w:t>..</w:t>
      </w:r>
      <w:proofErr w:type="gramEnd"/>
      <w:r>
        <w:rPr>
          <w:rStyle w:val="Marquedecommentaire"/>
        </w:rPr>
        <w:t> </w:t>
      </w:r>
      <w:r w:rsidRPr="00F7225F">
        <w:rPr>
          <w:rStyle w:val="Marquedecommentaire"/>
        </w:rPr>
        <w:sym w:font="Wingdings" w:char="F04A"/>
      </w:r>
    </w:p>
  </w:comment>
  <w:comment w:id="495" w:author="David Roelandt" w:date="2014-05-14T12:45:00Z" w:initials="DRO">
    <w:p w14:paraId="6822402E" w14:textId="7916F2CD" w:rsidR="00F7225F" w:rsidRDefault="00F7225F">
      <w:pPr>
        <w:pStyle w:val="Commentaire"/>
      </w:pPr>
      <w:r>
        <w:rPr>
          <w:rStyle w:val="Marquedecommentaire"/>
        </w:rPr>
        <w:annotationRef/>
      </w:r>
      <w:r>
        <w:t>Je n’ai pas testé. Mais comment cela se passe-</w:t>
      </w:r>
      <w:proofErr w:type="spellStart"/>
      <w:r>
        <w:t>t’il</w:t>
      </w:r>
      <w:proofErr w:type="spellEnd"/>
      <w:r>
        <w:t xml:space="preserve"> ? </w:t>
      </w:r>
      <w:proofErr w:type="gramStart"/>
      <w:r>
        <w:t>peut-on</w:t>
      </w:r>
      <w:proofErr w:type="gramEnd"/>
      <w:r>
        <w:t xml:space="preserve"> vraiment revenir en arrière d’un simple clic ?</w:t>
      </w:r>
    </w:p>
  </w:comment>
  <w:comment w:id="500" w:author="David Roelandt" w:date="2014-05-14T12:45:00Z" w:initials="DRO">
    <w:p w14:paraId="12A2F93B" w14:textId="2A097D0E" w:rsidR="00F7225F" w:rsidRDefault="00F7225F">
      <w:pPr>
        <w:pStyle w:val="Commentaire"/>
      </w:pPr>
      <w:r>
        <w:rPr>
          <w:rStyle w:val="Marquedecommentaire"/>
        </w:rPr>
        <w:annotationRef/>
      </w:r>
      <w:r>
        <w:t>Cryptés ?</w:t>
      </w:r>
    </w:p>
  </w:comment>
  <w:comment w:id="543" w:author="David Roelandt" w:date="2014-05-14T12:45:00Z" w:initials="DRO">
    <w:p w14:paraId="110E78EA" w14:textId="39C7FAA5" w:rsidR="00D97EB9" w:rsidRDefault="00D97EB9">
      <w:pPr>
        <w:pStyle w:val="Commentaire"/>
      </w:pPr>
      <w:r>
        <w:rPr>
          <w:rStyle w:val="Marquedecommentaire"/>
        </w:rPr>
        <w:annotationRef/>
      </w:r>
      <w:proofErr w:type="spellStart"/>
      <w:r>
        <w:t>Peut être</w:t>
      </w:r>
      <w:proofErr w:type="spellEnd"/>
      <w:r>
        <w:t xml:space="preserve"> serait-il nécessaire de bien détailler cette cérémonie d’initialisation</w:t>
      </w:r>
    </w:p>
  </w:comment>
  <w:comment w:id="571" w:author="David Roelandt" w:date="2014-05-14T12:47:00Z" w:initials="DRO">
    <w:p w14:paraId="64666E29" w14:textId="4A73AA4D" w:rsidR="0076636F" w:rsidRDefault="0076636F">
      <w:pPr>
        <w:pStyle w:val="Commentaire"/>
      </w:pPr>
      <w:r>
        <w:rPr>
          <w:rStyle w:val="Marquedecommentaire"/>
        </w:rPr>
        <w:annotationRef/>
      </w:r>
      <w:r>
        <w:t>?</w:t>
      </w:r>
    </w:p>
  </w:comment>
  <w:comment w:id="576" w:author="David Roelandt" w:date="2014-05-14T12:48:00Z" w:initials="DRO">
    <w:p w14:paraId="31BC81B2" w14:textId="53E93ED5" w:rsidR="00E01945" w:rsidRDefault="00E01945">
      <w:pPr>
        <w:pStyle w:val="Commentaire"/>
      </w:pPr>
      <w:r>
        <w:rPr>
          <w:rStyle w:val="Marquedecommentaire"/>
        </w:rPr>
        <w:annotationRef/>
      </w:r>
      <w:r>
        <w:t>On pourrait, après recherche, indiquer les tailles maximales des clés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EB47" w14:textId="77777777" w:rsidR="00421565" w:rsidRDefault="00421565">
      <w:r>
        <w:separator/>
      </w:r>
    </w:p>
  </w:endnote>
  <w:endnote w:type="continuationSeparator" w:id="0">
    <w:p w14:paraId="2BD85BBC" w14:textId="77777777" w:rsidR="00421565" w:rsidRDefault="004215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F924C7" w:rsidRDefault="00F924C7"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DOCPROPERTY "_Version"  \* MERGEFORMAT </w:instrText>
    </w:r>
    <w:r w:rsidRPr="00873D54">
      <w:rPr>
        <w:b/>
      </w:rPr>
      <w:fldChar w:fldCharType="separate"/>
    </w:r>
    <w:r>
      <w:rPr>
        <w:b/>
      </w:rPr>
      <w:t>1.1-0</w:t>
    </w:r>
    <w:r w:rsidRPr="00873D54">
      <w:rPr>
        <w:b/>
      </w:rPr>
      <w:fldChar w:fldCharType="end"/>
    </w:r>
    <w:r>
      <w:tab/>
    </w:r>
    <w:r w:rsidRPr="00D506ED">
      <w:rPr>
        <w:rStyle w:val="Numrodepage"/>
        <w:b/>
      </w:rPr>
      <w:fldChar w:fldCharType="begin"/>
    </w:r>
    <w:r w:rsidRPr="00D506ED">
      <w:rPr>
        <w:rStyle w:val="Numrodepage"/>
        <w:b/>
      </w:rPr>
      <w:instrText xml:space="preserve"> PAGE </w:instrText>
    </w:r>
    <w:r w:rsidRPr="00D506ED">
      <w:rPr>
        <w:rStyle w:val="Numrodepage"/>
        <w:b/>
      </w:rPr>
      <w:fldChar w:fldCharType="separate"/>
    </w:r>
    <w:r w:rsidR="00E01945">
      <w:rPr>
        <w:rStyle w:val="Numrodepage"/>
        <w:b/>
        <w:noProof/>
      </w:rPr>
      <w:t>58</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E01945">
      <w:rPr>
        <w:rStyle w:val="Numrodepage"/>
        <w:noProof/>
      </w:rPr>
      <w:t>58</w:t>
    </w:r>
    <w:r>
      <w:rPr>
        <w:rStyle w:val="Numrodepage"/>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F924C7" w:rsidRDefault="00F924C7">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08D6E9" w14:textId="77777777" w:rsidR="00421565" w:rsidRDefault="00421565">
      <w:r>
        <w:separator/>
      </w:r>
    </w:p>
  </w:footnote>
  <w:footnote w:type="continuationSeparator" w:id="0">
    <w:p w14:paraId="757067E3" w14:textId="77777777" w:rsidR="00421565" w:rsidRDefault="004215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dutableau"/>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F924C7" w14:paraId="5A0AD167" w14:textId="77777777" w:rsidTr="009709DF">
      <w:tc>
        <w:tcPr>
          <w:tcW w:w="2714" w:type="dxa"/>
        </w:tcPr>
        <w:p w14:paraId="10810A72" w14:textId="77777777" w:rsidR="00F924C7" w:rsidRDefault="00F924C7"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F924C7" w:rsidRPr="00873D54" w:rsidRDefault="00F924C7" w:rsidP="009709DF">
          <w:pPr>
            <w:pStyle w:val="Titreen-tte"/>
            <w:tabs>
              <w:tab w:val="clear" w:pos="4536"/>
              <w:tab w:val="clear" w:pos="9072"/>
            </w:tabs>
            <w:ind w:left="0"/>
          </w:pPr>
          <w:fldSimple w:instr=" TITLE  \* MERGEFORMAT ">
            <w:r>
              <w:t>Guide d'Administration</w:t>
            </w:r>
          </w:fldSimple>
        </w:p>
        <w:p w14:paraId="0F6969C1" w14:textId="77777777" w:rsidR="00F924C7" w:rsidRPr="00873D54" w:rsidRDefault="00F924C7" w:rsidP="009709DF">
          <w:pPr>
            <w:pStyle w:val="En-tte"/>
            <w:tabs>
              <w:tab w:val="clear" w:pos="4536"/>
              <w:tab w:val="clear" w:pos="9072"/>
            </w:tabs>
            <w:jc w:val="left"/>
            <w:rPr>
              <w:sz w:val="20"/>
              <w:szCs w:val="20"/>
            </w:rPr>
          </w:pPr>
          <w:r w:rsidRPr="00873D54">
            <w:rPr>
              <w:rFonts w:eastAsia="MS Mincho" w:cs="Arial"/>
              <w:color w:val="EE7203"/>
              <w:sz w:val="20"/>
              <w:szCs w:val="20"/>
            </w:rPr>
            <w:fldChar w:fldCharType="begin"/>
          </w:r>
          <w:r w:rsidRPr="00873D54">
            <w:rPr>
              <w:rFonts w:eastAsia="MS Mincho" w:cs="Arial"/>
              <w:color w:val="EE7203"/>
              <w:sz w:val="20"/>
              <w:szCs w:val="20"/>
            </w:rPr>
            <w:instrText xml:space="preserve"> SUBJECT  \* MERGEFORMAT </w:instrText>
          </w:r>
          <w:r w:rsidRPr="00873D54">
            <w:rPr>
              <w:rFonts w:eastAsia="MS Mincho" w:cs="Arial"/>
              <w:color w:val="EE7203"/>
              <w:sz w:val="20"/>
              <w:szCs w:val="20"/>
            </w:rPr>
            <w:fldChar w:fldCharType="separate"/>
          </w:r>
          <w:proofErr w:type="spellStart"/>
          <w:r>
            <w:rPr>
              <w:rFonts w:eastAsia="MS Mincho" w:cs="Arial"/>
              <w:color w:val="EE7203"/>
              <w:sz w:val="20"/>
              <w:szCs w:val="20"/>
            </w:rPr>
            <w:t>SecretManager</w:t>
          </w:r>
          <w:proofErr w:type="spellEnd"/>
          <w:r>
            <w:rPr>
              <w:rFonts w:eastAsia="MS Mincho" w:cs="Arial"/>
              <w:color w:val="EE7203"/>
              <w:sz w:val="20"/>
              <w:szCs w:val="20"/>
            </w:rPr>
            <w:t xml:space="preserve"> v0.8-x</w:t>
          </w:r>
          <w:r w:rsidRPr="00873D54">
            <w:rPr>
              <w:rFonts w:eastAsia="MS Mincho" w:cs="Arial"/>
              <w:color w:val="EE7203"/>
              <w:sz w:val="20"/>
              <w:szCs w:val="20"/>
            </w:rPr>
            <w:fldChar w:fldCharType="end"/>
          </w:r>
        </w:p>
      </w:tc>
    </w:tr>
  </w:tbl>
  <w:p w14:paraId="5071EAB6" w14:textId="08BAB18F" w:rsidR="00F924C7" w:rsidRPr="00092573" w:rsidRDefault="00F924C7" w:rsidP="00545A8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F924C7" w14:paraId="685C3076" w14:textId="77777777" w:rsidTr="009709DF">
      <w:trPr>
        <w:trHeight w:val="693"/>
        <w:jc w:val="center"/>
      </w:trPr>
      <w:tc>
        <w:tcPr>
          <w:tcW w:w="1650" w:type="pct"/>
          <w:shd w:val="clear" w:color="auto" w:fill="auto"/>
          <w:vAlign w:val="center"/>
        </w:tcPr>
        <w:p w14:paraId="617B38BE" w14:textId="77777777" w:rsidR="00F924C7" w:rsidRDefault="00F924C7"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F924C7" w:rsidRDefault="00F924C7" w:rsidP="009709DF">
          <w:pPr>
            <w:pStyle w:val="En-tte"/>
          </w:pPr>
        </w:p>
      </w:tc>
    </w:tr>
  </w:tbl>
  <w:p w14:paraId="4E58B41D" w14:textId="77777777" w:rsidR="00F924C7" w:rsidRDefault="00F924C7">
    <w:pPr>
      <w:pStyle w:val="En-tt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F924C7" w:rsidRDefault="00F924C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4">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7">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6"/>
  </w:num>
  <w:num w:numId="2">
    <w:abstractNumId w:val="0"/>
  </w:num>
  <w:num w:numId="3">
    <w:abstractNumId w:val="3"/>
  </w:num>
  <w:num w:numId="4">
    <w:abstractNumId w:val="5"/>
  </w:num>
  <w:num w:numId="5">
    <w:abstractNumId w:val="4"/>
  </w:num>
  <w:num w:numId="6">
    <w:abstractNumId w:val="1"/>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33CD"/>
    <w:rsid w:val="00194A56"/>
    <w:rsid w:val="00195DE9"/>
    <w:rsid w:val="00196840"/>
    <w:rsid w:val="001A14E0"/>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81653"/>
    <w:rsid w:val="002834E8"/>
    <w:rsid w:val="00284D5D"/>
    <w:rsid w:val="00286B8D"/>
    <w:rsid w:val="00294DF6"/>
    <w:rsid w:val="002A2C59"/>
    <w:rsid w:val="002A4E52"/>
    <w:rsid w:val="002A50C6"/>
    <w:rsid w:val="002A555D"/>
    <w:rsid w:val="002A5795"/>
    <w:rsid w:val="002B0608"/>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4062"/>
    <w:rsid w:val="003053D4"/>
    <w:rsid w:val="00311E3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1BAC"/>
    <w:rsid w:val="003D4964"/>
    <w:rsid w:val="003E1044"/>
    <w:rsid w:val="003E246A"/>
    <w:rsid w:val="003E4D23"/>
    <w:rsid w:val="003F02A3"/>
    <w:rsid w:val="003F701D"/>
    <w:rsid w:val="0041003E"/>
    <w:rsid w:val="00411750"/>
    <w:rsid w:val="0041381C"/>
    <w:rsid w:val="0041556D"/>
    <w:rsid w:val="0041565B"/>
    <w:rsid w:val="00421565"/>
    <w:rsid w:val="004226E8"/>
    <w:rsid w:val="00427FCB"/>
    <w:rsid w:val="0043157E"/>
    <w:rsid w:val="004325C4"/>
    <w:rsid w:val="00436298"/>
    <w:rsid w:val="00440438"/>
    <w:rsid w:val="00440B5A"/>
    <w:rsid w:val="00445ABB"/>
    <w:rsid w:val="004558D6"/>
    <w:rsid w:val="00460789"/>
    <w:rsid w:val="004609AF"/>
    <w:rsid w:val="00467063"/>
    <w:rsid w:val="00467125"/>
    <w:rsid w:val="00467D8D"/>
    <w:rsid w:val="0047142D"/>
    <w:rsid w:val="00471CD5"/>
    <w:rsid w:val="004724C2"/>
    <w:rsid w:val="0047579E"/>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703B7"/>
    <w:rsid w:val="006730A3"/>
    <w:rsid w:val="0068395B"/>
    <w:rsid w:val="00684C9A"/>
    <w:rsid w:val="00685921"/>
    <w:rsid w:val="00691527"/>
    <w:rsid w:val="00692434"/>
    <w:rsid w:val="006A065A"/>
    <w:rsid w:val="006A3B49"/>
    <w:rsid w:val="006B6D23"/>
    <w:rsid w:val="006C25AF"/>
    <w:rsid w:val="006D2ED6"/>
    <w:rsid w:val="006D4061"/>
    <w:rsid w:val="006E03A3"/>
    <w:rsid w:val="006E2D95"/>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636F"/>
    <w:rsid w:val="00767843"/>
    <w:rsid w:val="007832B1"/>
    <w:rsid w:val="007867D0"/>
    <w:rsid w:val="0079229C"/>
    <w:rsid w:val="007930B9"/>
    <w:rsid w:val="00794F22"/>
    <w:rsid w:val="00796A9A"/>
    <w:rsid w:val="007B3027"/>
    <w:rsid w:val="007B7995"/>
    <w:rsid w:val="007C120C"/>
    <w:rsid w:val="007C6C2F"/>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84D7D"/>
    <w:rsid w:val="00892B3A"/>
    <w:rsid w:val="00893DE4"/>
    <w:rsid w:val="00894301"/>
    <w:rsid w:val="0089522B"/>
    <w:rsid w:val="00895CCC"/>
    <w:rsid w:val="008A096D"/>
    <w:rsid w:val="008A4854"/>
    <w:rsid w:val="008B082F"/>
    <w:rsid w:val="008B0A8B"/>
    <w:rsid w:val="008B5FBD"/>
    <w:rsid w:val="008B6276"/>
    <w:rsid w:val="008C2B56"/>
    <w:rsid w:val="008D2C36"/>
    <w:rsid w:val="008D5462"/>
    <w:rsid w:val="008E5B7F"/>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1F62"/>
    <w:rsid w:val="00983965"/>
    <w:rsid w:val="00991A4B"/>
    <w:rsid w:val="00991B87"/>
    <w:rsid w:val="00992D75"/>
    <w:rsid w:val="009931C4"/>
    <w:rsid w:val="0099448B"/>
    <w:rsid w:val="00997E95"/>
    <w:rsid w:val="009A55D8"/>
    <w:rsid w:val="009A56D9"/>
    <w:rsid w:val="009C5166"/>
    <w:rsid w:val="009C6326"/>
    <w:rsid w:val="009D4B13"/>
    <w:rsid w:val="009D7C1C"/>
    <w:rsid w:val="009E13F7"/>
    <w:rsid w:val="009F0F67"/>
    <w:rsid w:val="009F137E"/>
    <w:rsid w:val="009F1452"/>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6BF0"/>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59A"/>
    <w:rsid w:val="00BD364A"/>
    <w:rsid w:val="00BE3D79"/>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6BDD"/>
    <w:rsid w:val="00CB43ED"/>
    <w:rsid w:val="00CB5FC3"/>
    <w:rsid w:val="00CC2D01"/>
    <w:rsid w:val="00CC3CF0"/>
    <w:rsid w:val="00CC3EC5"/>
    <w:rsid w:val="00CC5A62"/>
    <w:rsid w:val="00CC6352"/>
    <w:rsid w:val="00CC692D"/>
    <w:rsid w:val="00CC7EF0"/>
    <w:rsid w:val="00CD17DF"/>
    <w:rsid w:val="00CD5656"/>
    <w:rsid w:val="00CE66A8"/>
    <w:rsid w:val="00CF3A56"/>
    <w:rsid w:val="00CF4C9D"/>
    <w:rsid w:val="00CF508C"/>
    <w:rsid w:val="00CF6F17"/>
    <w:rsid w:val="00CF7728"/>
    <w:rsid w:val="00CF7EA1"/>
    <w:rsid w:val="00D06FC6"/>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60049"/>
    <w:rsid w:val="00D771DE"/>
    <w:rsid w:val="00D77934"/>
    <w:rsid w:val="00D81DE9"/>
    <w:rsid w:val="00D97B92"/>
    <w:rsid w:val="00D97EB9"/>
    <w:rsid w:val="00DA633F"/>
    <w:rsid w:val="00DA7E32"/>
    <w:rsid w:val="00DB128A"/>
    <w:rsid w:val="00DB17CE"/>
    <w:rsid w:val="00DB2B5E"/>
    <w:rsid w:val="00DC0F90"/>
    <w:rsid w:val="00DC36E9"/>
    <w:rsid w:val="00DC4734"/>
    <w:rsid w:val="00DD04F7"/>
    <w:rsid w:val="00DD209F"/>
    <w:rsid w:val="00DD6739"/>
    <w:rsid w:val="00DE48D2"/>
    <w:rsid w:val="00DF0310"/>
    <w:rsid w:val="00DF3D6F"/>
    <w:rsid w:val="00E012FB"/>
    <w:rsid w:val="00E01945"/>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273A3"/>
    <w:rsid w:val="00F36C39"/>
    <w:rsid w:val="00F41872"/>
    <w:rsid w:val="00F41C6A"/>
    <w:rsid w:val="00F44E5F"/>
    <w:rsid w:val="00F4526B"/>
    <w:rsid w:val="00F4591D"/>
    <w:rsid w:val="00F45B78"/>
    <w:rsid w:val="00F47356"/>
    <w:rsid w:val="00F5194B"/>
    <w:rsid w:val="00F53468"/>
    <w:rsid w:val="00F55A22"/>
    <w:rsid w:val="00F61E89"/>
    <w:rsid w:val="00F63BA6"/>
    <w:rsid w:val="00F71DA8"/>
    <w:rsid w:val="00F7225F"/>
    <w:rsid w:val="00F81063"/>
    <w:rsid w:val="00F82BC4"/>
    <w:rsid w:val="00F82C32"/>
    <w:rsid w:val="00F84C3C"/>
    <w:rsid w:val="00F90E61"/>
    <w:rsid w:val="00F91926"/>
    <w:rsid w:val="00F924C7"/>
    <w:rsid w:val="00F96D10"/>
    <w:rsid w:val="00F97D86"/>
    <w:rsid w:val="00FA08F5"/>
    <w:rsid w:val="00FA3D6F"/>
    <w:rsid w:val="00FA5D3E"/>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Appelnotedebasdep">
    <w:name w:val="footnote reference"/>
    <w:rsid w:val="00E8650C"/>
    <w:rPr>
      <w:vertAlign w:val="superscript"/>
    </w:rPr>
  </w:style>
  <w:style w:type="table" w:styleId="Grilledutableau">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ecommentaire">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Appelnotedebasdep">
    <w:name w:val="footnote reference"/>
    <w:rsid w:val="00E8650C"/>
    <w:rPr>
      <w:vertAlign w:val="superscript"/>
    </w:rPr>
  </w:style>
  <w:style w:type="table" w:styleId="Grilledutableau">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ecommentaire">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07" Type="http://schemas.openxmlformats.org/officeDocument/2006/relationships/image" Target="media/image95.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8.png"/><Relationship Id="rId14" Type="http://schemas.openxmlformats.org/officeDocument/2006/relationships/comments" Target="comments.xm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www.orasys.fr"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AD7540-DA9E-4252-84EA-79E2755439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15765</TotalTime>
  <Pages>58</Pages>
  <Words>12499</Words>
  <Characters>68749</Characters>
  <Application>Microsoft Office Word</Application>
  <DocSecurity>0</DocSecurity>
  <Lines>572</Lines>
  <Paragraphs>162</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81086</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David Roelandt</cp:lastModifiedBy>
  <cp:revision>64</cp:revision>
  <cp:lastPrinted>2013-06-18T07:29:00Z</cp:lastPrinted>
  <dcterms:created xsi:type="dcterms:W3CDTF">2014-03-25T22:55:00Z</dcterms:created>
  <dcterms:modified xsi:type="dcterms:W3CDTF">2014-05-14T10:48:00Z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1.1-0</vt:lpwstr>
  </property>
</Properties>
</file>